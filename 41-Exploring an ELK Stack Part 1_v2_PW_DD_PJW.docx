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0" w:type="auto"/>
        <w:tblLook w:val="04A0" w:firstRow="1" w:lastRow="0" w:firstColumn="1" w:lastColumn="0" w:noHBand="0" w:noVBand="1"/>
      </w:tblPr>
      <w:tblGrid>
        <w:gridCol w:w="3888"/>
        <w:gridCol w:w="4788"/>
      </w:tblGrid>
      <w:tr w:rsidR="00B02199" w:rsidRPr="00B266EE" w14:paraId="28D4E45C" w14:textId="77777777" w:rsidTr="008E2F31">
        <w:tc>
          <w:tcPr>
            <w:tcW w:w="3888" w:type="dxa"/>
          </w:tcPr>
          <w:p w14:paraId="7DF80DF8" w14:textId="40F83E88" w:rsidR="00B02199" w:rsidRPr="00B266EE" w:rsidRDefault="00B02199" w:rsidP="008E2F31">
            <w:pPr>
              <w:pStyle w:val="TitleShortStyle"/>
              <w:rPr>
                <w:sz w:val="24"/>
                <w:szCs w:val="24"/>
              </w:rPr>
            </w:pPr>
          </w:p>
        </w:tc>
        <w:tc>
          <w:tcPr>
            <w:tcW w:w="4788" w:type="dxa"/>
          </w:tcPr>
          <w:p w14:paraId="303CD570" w14:textId="055A72C2" w:rsidR="00B02199" w:rsidRPr="00B266EE" w:rsidRDefault="00B02199" w:rsidP="008E2F31">
            <w:pPr>
              <w:pStyle w:val="TitleShortSubtitle"/>
              <w:rPr>
                <w:sz w:val="24"/>
                <w:szCs w:val="24"/>
              </w:rPr>
            </w:pPr>
          </w:p>
        </w:tc>
      </w:tr>
    </w:tbl>
    <w:p w14:paraId="20114B0D" w14:textId="4F31A267" w:rsidR="002849B9" w:rsidRDefault="00912DDB" w:rsidP="002849B9">
      <w:pPr>
        <w:pStyle w:val="PlainHeading2"/>
      </w:pPr>
      <w:bookmarkStart w:id="0" w:name="_Toc160617605"/>
      <w:r>
        <w:t>Blog Posts</w:t>
      </w:r>
    </w:p>
    <w:bookmarkEnd w:id="0"/>
    <w:p w14:paraId="0CE61365" w14:textId="3C356DAA" w:rsidR="007443D0" w:rsidRPr="007443D0" w:rsidRDefault="007443D0" w:rsidP="007443D0">
      <w:pPr>
        <w:pStyle w:val="Heading1"/>
        <w:numPr>
          <w:ilvl w:val="0"/>
          <w:numId w:val="0"/>
        </w:numPr>
        <w:spacing w:after="0"/>
        <w:ind w:left="576" w:hanging="576"/>
        <w:rPr>
          <w:sz w:val="20"/>
          <w:szCs w:val="20"/>
        </w:rPr>
      </w:pPr>
    </w:p>
    <w:tbl>
      <w:tblPr>
        <w:tblStyle w:val="NetCraftsmenBasic"/>
        <w:tblW w:w="0" w:type="auto"/>
        <w:tblLayout w:type="fixed"/>
        <w:tblLook w:val="0020" w:firstRow="1" w:lastRow="0" w:firstColumn="0" w:lastColumn="0" w:noHBand="0" w:noVBand="0"/>
      </w:tblPr>
      <w:tblGrid>
        <w:gridCol w:w="2369"/>
        <w:gridCol w:w="6329"/>
      </w:tblGrid>
      <w:tr w:rsidR="007443D0" w:rsidRPr="003F1254" w14:paraId="399FD4A0" w14:textId="77777777" w:rsidTr="007443D0">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369" w:type="dxa"/>
          </w:tcPr>
          <w:p w14:paraId="0708999E" w14:textId="7EF9A604" w:rsidR="007443D0" w:rsidRPr="003F1254" w:rsidRDefault="007443D0" w:rsidP="00711AB9">
            <w:pPr>
              <w:pStyle w:val="TableHeaderText"/>
            </w:pPr>
            <w:bookmarkStart w:id="1" w:name="_Hlk508622243"/>
          </w:p>
        </w:tc>
        <w:tc>
          <w:tcPr>
            <w:cnfStyle w:val="000001000000" w:firstRow="0" w:lastRow="0" w:firstColumn="0" w:lastColumn="0" w:oddVBand="0" w:evenVBand="1" w:oddHBand="0" w:evenHBand="0" w:firstRowFirstColumn="0" w:firstRowLastColumn="0" w:lastRowFirstColumn="0" w:lastRowLastColumn="0"/>
            <w:tcW w:w="6329" w:type="dxa"/>
          </w:tcPr>
          <w:p w14:paraId="6FFA0023" w14:textId="1AD60FD4" w:rsidR="007443D0" w:rsidRPr="003F1254" w:rsidRDefault="007443D0" w:rsidP="00711AB9">
            <w:pPr>
              <w:pStyle w:val="TableHeaderText"/>
            </w:pPr>
            <w:r>
              <w:t>Content</w:t>
            </w:r>
          </w:p>
        </w:tc>
      </w:tr>
      <w:tr w:rsidR="007443D0" w14:paraId="615F20C1" w14:textId="77777777" w:rsidTr="007443D0">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369" w:type="dxa"/>
          </w:tcPr>
          <w:p w14:paraId="43ACD604" w14:textId="67568541" w:rsidR="007443D0" w:rsidRDefault="007443D0" w:rsidP="00711AB9">
            <w:pPr>
              <w:pStyle w:val="TableBodyText"/>
            </w:pPr>
            <w:r>
              <w:t>Post Title</w:t>
            </w:r>
          </w:p>
        </w:tc>
        <w:tc>
          <w:tcPr>
            <w:cnfStyle w:val="000001000000" w:firstRow="0" w:lastRow="0" w:firstColumn="0" w:lastColumn="0" w:oddVBand="0" w:evenVBand="1" w:oddHBand="0" w:evenHBand="0" w:firstRowFirstColumn="0" w:firstRowLastColumn="0" w:lastRowFirstColumn="0" w:lastRowLastColumn="0"/>
            <w:tcW w:w="6329" w:type="dxa"/>
          </w:tcPr>
          <w:p w14:paraId="589B33C3" w14:textId="4B9DD5DC" w:rsidR="003E04B9" w:rsidRDefault="00B20C70" w:rsidP="00711AB9">
            <w:pPr>
              <w:pStyle w:val="TableBodyText"/>
            </w:pPr>
            <w:r>
              <w:t>Exploring an ELK Stack</w:t>
            </w:r>
            <w:r w:rsidR="00EA4516">
              <w:t>: Part 1</w:t>
            </w:r>
            <w:r w:rsidR="00C61E2F">
              <w:t>: Importing Data and Patterns</w:t>
            </w:r>
          </w:p>
        </w:tc>
      </w:tr>
      <w:tr w:rsidR="007443D0" w14:paraId="52F1B21B" w14:textId="77777777" w:rsidTr="007443D0">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369" w:type="dxa"/>
          </w:tcPr>
          <w:p w14:paraId="7E090A27" w14:textId="3D6AF76D" w:rsidR="007443D0" w:rsidRDefault="007443D0" w:rsidP="00711AB9">
            <w:pPr>
              <w:pStyle w:val="TableBodyText"/>
            </w:pPr>
            <w:r>
              <w:t>Post Date</w:t>
            </w:r>
          </w:p>
        </w:tc>
        <w:tc>
          <w:tcPr>
            <w:cnfStyle w:val="000001000000" w:firstRow="0" w:lastRow="0" w:firstColumn="0" w:lastColumn="0" w:oddVBand="0" w:evenVBand="1" w:oddHBand="0" w:evenHBand="0" w:firstRowFirstColumn="0" w:firstRowLastColumn="0" w:lastRowFirstColumn="0" w:lastRowLastColumn="0"/>
            <w:tcW w:w="6329" w:type="dxa"/>
          </w:tcPr>
          <w:p w14:paraId="3BD77008" w14:textId="11B24DC3" w:rsidR="007443D0" w:rsidRDefault="007443D0" w:rsidP="00711AB9">
            <w:pPr>
              <w:pStyle w:val="TableBodyText"/>
            </w:pPr>
          </w:p>
        </w:tc>
      </w:tr>
      <w:tr w:rsidR="007443D0" w14:paraId="7D5E6973" w14:textId="77777777" w:rsidTr="007443D0">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369" w:type="dxa"/>
          </w:tcPr>
          <w:p w14:paraId="16897B36" w14:textId="3C1D463F" w:rsidR="007443D0" w:rsidRDefault="007443D0" w:rsidP="00711AB9">
            <w:pPr>
              <w:pStyle w:val="TableBodyText"/>
            </w:pPr>
            <w:r>
              <w:t>Attributed To</w:t>
            </w:r>
          </w:p>
        </w:tc>
        <w:tc>
          <w:tcPr>
            <w:cnfStyle w:val="000001000000" w:firstRow="0" w:lastRow="0" w:firstColumn="0" w:lastColumn="0" w:oddVBand="0" w:evenVBand="1" w:oddHBand="0" w:evenHBand="0" w:firstRowFirstColumn="0" w:firstRowLastColumn="0" w:lastRowFirstColumn="0" w:lastRowLastColumn="0"/>
            <w:tcW w:w="6329" w:type="dxa"/>
          </w:tcPr>
          <w:p w14:paraId="33487287" w14:textId="75DB9213" w:rsidR="007443D0" w:rsidRDefault="00814ABE" w:rsidP="00711AB9">
            <w:pPr>
              <w:pStyle w:val="TableBodyText"/>
            </w:pPr>
            <w:r w:rsidRPr="00814ABE">
              <w:t>Peter Welcher</w:t>
            </w:r>
          </w:p>
        </w:tc>
      </w:tr>
      <w:tr w:rsidR="007443D0" w14:paraId="7DACA2AB" w14:textId="77777777" w:rsidTr="007443D0">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369" w:type="dxa"/>
          </w:tcPr>
          <w:p w14:paraId="42C7478B" w14:textId="1B06FF25" w:rsidR="007443D0" w:rsidRDefault="007443D0" w:rsidP="00711AB9">
            <w:pPr>
              <w:pStyle w:val="TableBodyText"/>
            </w:pPr>
            <w:r>
              <w:t>Written By</w:t>
            </w:r>
          </w:p>
        </w:tc>
        <w:tc>
          <w:tcPr>
            <w:cnfStyle w:val="000001000000" w:firstRow="0" w:lastRow="0" w:firstColumn="0" w:lastColumn="0" w:oddVBand="0" w:evenVBand="1" w:oddHBand="0" w:evenHBand="0" w:firstRowFirstColumn="0" w:firstRowLastColumn="0" w:lastRowFirstColumn="0" w:lastRowLastColumn="0"/>
            <w:tcW w:w="6329" w:type="dxa"/>
          </w:tcPr>
          <w:p w14:paraId="72107D87" w14:textId="2296EE8C" w:rsidR="007443D0" w:rsidRDefault="00814ABE" w:rsidP="00711AB9">
            <w:pPr>
              <w:pStyle w:val="TableBodyText"/>
            </w:pPr>
            <w:r w:rsidRPr="00814ABE">
              <w:t>Peter Welcher</w:t>
            </w:r>
          </w:p>
        </w:tc>
      </w:tr>
      <w:tr w:rsidR="007443D0" w14:paraId="08390684" w14:textId="77777777" w:rsidTr="007443D0">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369" w:type="dxa"/>
          </w:tcPr>
          <w:p w14:paraId="4AAD9FD3" w14:textId="6FF555F9" w:rsidR="007443D0" w:rsidRDefault="007443D0" w:rsidP="00711AB9">
            <w:pPr>
              <w:pStyle w:val="TableBodyText"/>
            </w:pPr>
            <w:r>
              <w:t>Reviewed By (Name &amp; Date)</w:t>
            </w:r>
          </w:p>
        </w:tc>
        <w:tc>
          <w:tcPr>
            <w:cnfStyle w:val="000001000000" w:firstRow="0" w:lastRow="0" w:firstColumn="0" w:lastColumn="0" w:oddVBand="0" w:evenVBand="1" w:oddHBand="0" w:evenHBand="0" w:firstRowFirstColumn="0" w:firstRowLastColumn="0" w:lastRowFirstColumn="0" w:lastRowLastColumn="0"/>
            <w:tcW w:w="6329" w:type="dxa"/>
          </w:tcPr>
          <w:p w14:paraId="01D94BAE" w14:textId="731E5F78" w:rsidR="005A49F2" w:rsidRDefault="00E91DDC" w:rsidP="00711AB9">
            <w:pPr>
              <w:pStyle w:val="TableBodyText"/>
            </w:pPr>
            <w:r>
              <w:t>Dave Donati (10/29)</w:t>
            </w:r>
          </w:p>
        </w:tc>
      </w:tr>
      <w:tr w:rsidR="007443D0" w14:paraId="015D23DC" w14:textId="77777777" w:rsidTr="007443D0">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369" w:type="dxa"/>
          </w:tcPr>
          <w:p w14:paraId="48588818" w14:textId="1DAD91B6" w:rsidR="007443D0" w:rsidRDefault="007443D0" w:rsidP="00711AB9">
            <w:pPr>
              <w:pStyle w:val="TableBodyText"/>
            </w:pPr>
            <w:r>
              <w:t>Reviewed By (Name &amp; Date)</w:t>
            </w:r>
          </w:p>
        </w:tc>
        <w:tc>
          <w:tcPr>
            <w:cnfStyle w:val="000001000000" w:firstRow="0" w:lastRow="0" w:firstColumn="0" w:lastColumn="0" w:oddVBand="0" w:evenVBand="1" w:oddHBand="0" w:evenHBand="0" w:firstRowFirstColumn="0" w:firstRowLastColumn="0" w:lastRowFirstColumn="0" w:lastRowLastColumn="0"/>
            <w:tcW w:w="6329" w:type="dxa"/>
          </w:tcPr>
          <w:p w14:paraId="0769CFFF" w14:textId="77777777" w:rsidR="007443D0" w:rsidRDefault="007443D0" w:rsidP="00711AB9">
            <w:pPr>
              <w:pStyle w:val="TableBodyText"/>
            </w:pPr>
          </w:p>
        </w:tc>
      </w:tr>
      <w:bookmarkEnd w:id="1"/>
    </w:tbl>
    <w:p w14:paraId="68BCF463" w14:textId="565ED2F5" w:rsidR="007443D0" w:rsidRDefault="007443D0" w:rsidP="007443D0">
      <w:pPr>
        <w:pStyle w:val="BodyText"/>
      </w:pPr>
    </w:p>
    <w:tbl>
      <w:tblPr>
        <w:tblStyle w:val="CNCNoHeading"/>
        <w:tblW w:w="0" w:type="auto"/>
        <w:tblLayout w:type="fixed"/>
        <w:tblLook w:val="0020" w:firstRow="1" w:lastRow="0" w:firstColumn="0" w:lastColumn="0" w:noHBand="0" w:noVBand="0"/>
      </w:tblPr>
      <w:tblGrid>
        <w:gridCol w:w="2369"/>
        <w:gridCol w:w="6329"/>
      </w:tblGrid>
      <w:tr w:rsidR="007443D0" w14:paraId="247F2061" w14:textId="77777777" w:rsidTr="007443D0">
        <w:tc>
          <w:tcPr>
            <w:tcW w:w="2369" w:type="dxa"/>
          </w:tcPr>
          <w:p w14:paraId="70188914" w14:textId="0D7551ED" w:rsidR="007443D0" w:rsidRDefault="007443D0" w:rsidP="00711AB9">
            <w:pPr>
              <w:pStyle w:val="TableBodyText"/>
            </w:pPr>
            <w:r>
              <w:t>Meta Title (55 characters including spaces)</w:t>
            </w:r>
          </w:p>
        </w:tc>
        <w:tc>
          <w:tcPr>
            <w:tcW w:w="6329" w:type="dxa"/>
          </w:tcPr>
          <w:p w14:paraId="784FB27B" w14:textId="2AC865E7" w:rsidR="007443D0" w:rsidRDefault="00E91DDC" w:rsidP="00711AB9">
            <w:pPr>
              <w:pStyle w:val="TableBodyText"/>
            </w:pPr>
            <w:r>
              <w:t>Exploring an ELK Stack: Part 1: Importing Data and Patterns</w:t>
            </w:r>
          </w:p>
        </w:tc>
      </w:tr>
      <w:tr w:rsidR="007443D0" w14:paraId="3748CE34" w14:textId="77777777" w:rsidTr="007443D0">
        <w:tc>
          <w:tcPr>
            <w:tcW w:w="2369" w:type="dxa"/>
          </w:tcPr>
          <w:p w14:paraId="3C0A0148" w14:textId="5D7C301C" w:rsidR="007443D0" w:rsidRDefault="007443D0" w:rsidP="00711AB9">
            <w:pPr>
              <w:pStyle w:val="TableBodyText"/>
            </w:pPr>
            <w:r>
              <w:t>Meta Description (156 characters including spaces)</w:t>
            </w:r>
          </w:p>
        </w:tc>
        <w:tc>
          <w:tcPr>
            <w:tcW w:w="6329" w:type="dxa"/>
          </w:tcPr>
          <w:p w14:paraId="66DFEB0A" w14:textId="73B0D241" w:rsidR="007443D0" w:rsidRDefault="007443D0" w:rsidP="00711AB9">
            <w:pPr>
              <w:pStyle w:val="TableBodyText"/>
            </w:pPr>
          </w:p>
        </w:tc>
      </w:tr>
      <w:tr w:rsidR="007443D0" w14:paraId="2EE538D8" w14:textId="77777777" w:rsidTr="007443D0">
        <w:tc>
          <w:tcPr>
            <w:tcW w:w="2369" w:type="dxa"/>
          </w:tcPr>
          <w:p w14:paraId="7F1B661F" w14:textId="36E09EF3" w:rsidR="007443D0" w:rsidRDefault="007443D0" w:rsidP="00711AB9">
            <w:pPr>
              <w:pStyle w:val="TableBodyText"/>
            </w:pPr>
            <w:r>
              <w:t>Target Keywords</w:t>
            </w:r>
          </w:p>
        </w:tc>
        <w:tc>
          <w:tcPr>
            <w:tcW w:w="6329" w:type="dxa"/>
          </w:tcPr>
          <w:p w14:paraId="5929AD2B" w14:textId="77777777" w:rsidR="007443D0" w:rsidRDefault="007443D0" w:rsidP="00711AB9">
            <w:pPr>
              <w:pStyle w:val="TableBodyText"/>
            </w:pPr>
          </w:p>
        </w:tc>
      </w:tr>
      <w:tr w:rsidR="007443D0" w14:paraId="5B7A590E" w14:textId="77777777" w:rsidTr="007443D0">
        <w:tc>
          <w:tcPr>
            <w:tcW w:w="2369" w:type="dxa"/>
          </w:tcPr>
          <w:p w14:paraId="2AC2715D" w14:textId="0C1CE7F3" w:rsidR="007443D0" w:rsidRDefault="007443D0" w:rsidP="00711AB9">
            <w:pPr>
              <w:pStyle w:val="TableBodyText"/>
            </w:pPr>
            <w:r>
              <w:t>Categories</w:t>
            </w:r>
          </w:p>
        </w:tc>
        <w:tc>
          <w:tcPr>
            <w:tcW w:w="6329" w:type="dxa"/>
          </w:tcPr>
          <w:p w14:paraId="0083CDC9" w14:textId="1EB5A694" w:rsidR="007443D0" w:rsidRDefault="00A36EE0" w:rsidP="00711AB9">
            <w:pPr>
              <w:pStyle w:val="TableBodyText"/>
            </w:pPr>
            <w:r>
              <w:t>Technology</w:t>
            </w:r>
          </w:p>
        </w:tc>
      </w:tr>
      <w:tr w:rsidR="007443D0" w14:paraId="2EE56E12" w14:textId="77777777" w:rsidTr="007443D0">
        <w:tc>
          <w:tcPr>
            <w:tcW w:w="2369" w:type="dxa"/>
          </w:tcPr>
          <w:p w14:paraId="7FB76166" w14:textId="557C86DD" w:rsidR="007443D0" w:rsidRDefault="007443D0" w:rsidP="00711AB9">
            <w:pPr>
              <w:pStyle w:val="TableBodyText"/>
            </w:pPr>
            <w:r>
              <w:t>Tags</w:t>
            </w:r>
          </w:p>
        </w:tc>
        <w:tc>
          <w:tcPr>
            <w:tcW w:w="6329" w:type="dxa"/>
          </w:tcPr>
          <w:p w14:paraId="39208043" w14:textId="143072A5" w:rsidR="007443D0" w:rsidRDefault="00A36EE0" w:rsidP="00711AB9">
            <w:pPr>
              <w:pStyle w:val="TableBodyText"/>
            </w:pPr>
            <w:r>
              <w:t>N/A</w:t>
            </w:r>
          </w:p>
        </w:tc>
      </w:tr>
      <w:tr w:rsidR="007443D0" w14:paraId="2D90C427" w14:textId="77777777" w:rsidTr="007443D0">
        <w:tc>
          <w:tcPr>
            <w:tcW w:w="2369" w:type="dxa"/>
          </w:tcPr>
          <w:p w14:paraId="05AFF378" w14:textId="6826DF84" w:rsidR="007443D0" w:rsidRDefault="007443D0" w:rsidP="00711AB9">
            <w:pPr>
              <w:pStyle w:val="TableBodyText"/>
            </w:pPr>
            <w:r>
              <w:t>Call to Action</w:t>
            </w:r>
          </w:p>
        </w:tc>
        <w:tc>
          <w:tcPr>
            <w:tcW w:w="6329" w:type="dxa"/>
          </w:tcPr>
          <w:p w14:paraId="4A1BF4F2" w14:textId="4B7D2A3B" w:rsidR="007443D0" w:rsidRDefault="00A36EE0" w:rsidP="00711AB9">
            <w:pPr>
              <w:pStyle w:val="TableBodyText"/>
            </w:pPr>
            <w:r>
              <w:t>N/A</w:t>
            </w:r>
          </w:p>
        </w:tc>
      </w:tr>
      <w:tr w:rsidR="007443D0" w14:paraId="7F81DBCE" w14:textId="77777777" w:rsidTr="007443D0">
        <w:tc>
          <w:tcPr>
            <w:tcW w:w="2369" w:type="dxa"/>
          </w:tcPr>
          <w:p w14:paraId="449F6D91" w14:textId="68DF3794" w:rsidR="007443D0" w:rsidRDefault="007443D0" w:rsidP="00711AB9">
            <w:pPr>
              <w:pStyle w:val="TableBodyText"/>
            </w:pPr>
            <w:r>
              <w:t>Image</w:t>
            </w:r>
          </w:p>
        </w:tc>
        <w:tc>
          <w:tcPr>
            <w:tcW w:w="6329" w:type="dxa"/>
          </w:tcPr>
          <w:p w14:paraId="24327336" w14:textId="77777777" w:rsidR="007443D0" w:rsidRDefault="007443D0" w:rsidP="00711AB9">
            <w:pPr>
              <w:pStyle w:val="TableBodyText"/>
            </w:pPr>
            <w:r>
              <w:t>Put a brief description of what the image should be or note that a file is attached.</w:t>
            </w:r>
          </w:p>
          <w:p w14:paraId="333B2832" w14:textId="176EFCC8" w:rsidR="007443D0" w:rsidRDefault="007443D0" w:rsidP="00711AB9">
            <w:pPr>
              <w:pStyle w:val="TableBodyText"/>
            </w:pPr>
            <w:r w:rsidRPr="00A96B8F">
              <w:rPr>
                <w:u w:val="single"/>
              </w:rPr>
              <w:t>DO NOT</w:t>
            </w:r>
            <w:r>
              <w:t xml:space="preserve"> paste the image into this Word doc; send it as a separate file.</w:t>
            </w:r>
          </w:p>
        </w:tc>
      </w:tr>
    </w:tbl>
    <w:p w14:paraId="0ECFF1A0" w14:textId="79D7F88E" w:rsidR="007443D0" w:rsidRDefault="007443D0" w:rsidP="007443D0">
      <w:pPr>
        <w:pStyle w:val="BodyText"/>
      </w:pPr>
    </w:p>
    <w:p w14:paraId="66FBFBF2" w14:textId="77777777" w:rsidR="00912DDB" w:rsidRPr="001302B9" w:rsidRDefault="00912DDB" w:rsidP="00912DDB">
      <w:pPr>
        <w:pStyle w:val="CommandSyntax"/>
        <w:spacing w:before="120"/>
        <w:ind w:left="1080" w:right="720" w:hanging="360"/>
      </w:pPr>
      <w:r w:rsidRPr="00E17452">
        <w:rPr>
          <w:b/>
        </w:rPr>
        <w:t>Note:</w:t>
      </w:r>
      <w:r w:rsidRPr="001302B9">
        <w:t xml:space="preserve">  Naming convention for files as they go back and forth</w:t>
      </w:r>
    </w:p>
    <w:p w14:paraId="6BFD4DCD" w14:textId="77777777" w:rsidR="00912DDB" w:rsidRPr="00E17452" w:rsidRDefault="00912DDB" w:rsidP="002672E4">
      <w:pPr>
        <w:pStyle w:val="CommandSyntax"/>
        <w:numPr>
          <w:ilvl w:val="0"/>
          <w:numId w:val="11"/>
        </w:numPr>
        <w:ind w:left="1080" w:right="720"/>
      </w:pPr>
      <w:r w:rsidRPr="00E17452">
        <w:t xml:space="preserve">Original writer names file with “_V1” at the end (e.g., blogtitle_V1) </w:t>
      </w:r>
    </w:p>
    <w:p w14:paraId="6F9E97F9" w14:textId="77777777" w:rsidR="00912DDB" w:rsidRPr="00E17452" w:rsidRDefault="00912DDB" w:rsidP="002672E4">
      <w:pPr>
        <w:pStyle w:val="CommandSyntax"/>
        <w:numPr>
          <w:ilvl w:val="0"/>
          <w:numId w:val="11"/>
        </w:numPr>
        <w:ind w:left="1080" w:right="720"/>
      </w:pPr>
      <w:r w:rsidRPr="00E17452">
        <w:t xml:space="preserve">First reviewer, makes edits and renames with </w:t>
      </w:r>
      <w:r>
        <w:t xml:space="preserve">initials at end (e.g., </w:t>
      </w:r>
      <w:r w:rsidRPr="00E17452">
        <w:t>blogtitle_V1_af)</w:t>
      </w:r>
    </w:p>
    <w:p w14:paraId="323917E1" w14:textId="77777777" w:rsidR="00912DDB" w:rsidRPr="00E17452" w:rsidRDefault="00912DDB" w:rsidP="002672E4">
      <w:pPr>
        <w:pStyle w:val="CommandSyntax"/>
        <w:numPr>
          <w:ilvl w:val="0"/>
          <w:numId w:val="11"/>
        </w:numPr>
        <w:ind w:left="1080" w:right="720"/>
      </w:pPr>
      <w:r w:rsidRPr="00E17452">
        <w:t>If another reviewer, again add initials to end to keep the string of reviewers (e.g., blogtitle_V1_af_pw)</w:t>
      </w:r>
    </w:p>
    <w:p w14:paraId="5355E648" w14:textId="77777777" w:rsidR="00912DDB" w:rsidRPr="00E17452" w:rsidRDefault="00912DDB" w:rsidP="002672E4">
      <w:pPr>
        <w:pStyle w:val="CommandSyntax"/>
        <w:numPr>
          <w:ilvl w:val="0"/>
          <w:numId w:val="11"/>
        </w:numPr>
        <w:ind w:left="1080" w:right="720"/>
      </w:pPr>
      <w:r w:rsidRPr="00E17452">
        <w:t>When original writer gets it post back with edits, she makes revisions and saves the file as V2 (e.g. blogtitle_V2) – then reviewers continue as above with initials</w:t>
      </w:r>
    </w:p>
    <w:p w14:paraId="2170464E" w14:textId="77777777" w:rsidR="00912DDB" w:rsidRPr="00E17452" w:rsidRDefault="00912DDB" w:rsidP="002672E4">
      <w:pPr>
        <w:pStyle w:val="CommandSyntax"/>
        <w:numPr>
          <w:ilvl w:val="0"/>
          <w:numId w:val="11"/>
        </w:numPr>
        <w:ind w:left="1080" w:right="720"/>
      </w:pPr>
      <w:r w:rsidRPr="00E17452">
        <w:t>When post is complete, it is saved with “Final” and the post date at the end (e.g. blogtitle_FINAL_022012)</w:t>
      </w:r>
    </w:p>
    <w:p w14:paraId="79B7D377" w14:textId="5D71B53D" w:rsidR="00912DDB" w:rsidRPr="007443D0" w:rsidRDefault="00912DDB" w:rsidP="007443D0">
      <w:pPr>
        <w:pStyle w:val="BodyText"/>
      </w:pPr>
    </w:p>
    <w:p w14:paraId="6C120261" w14:textId="0E79A292" w:rsidR="00593174" w:rsidRDefault="00AF7337" w:rsidP="00AF7337">
      <w:pPr>
        <w:pStyle w:val="BodyText"/>
      </w:pPr>
      <w:r w:rsidRPr="00AF7337">
        <w:rPr>
          <w:highlight w:val="yellow"/>
        </w:rPr>
        <w:lastRenderedPageBreak/>
        <w:t>Note to David D</w:t>
      </w:r>
      <w:r w:rsidR="00861872">
        <w:rPr>
          <w:highlight w:val="yellow"/>
        </w:rPr>
        <w:t>onati</w:t>
      </w:r>
      <w:r w:rsidRPr="00AF7337">
        <w:rPr>
          <w:highlight w:val="yellow"/>
        </w:rPr>
        <w:t>: I had to Word crop some of the screen caps below. If you paste into WordPress, you may have to re-crop them. Sizing is also an issue, I make them as big as reasonably fits the page with a little margin left, to make them more readable.</w:t>
      </w:r>
    </w:p>
    <w:p w14:paraId="07A74B81" w14:textId="0D0F0961" w:rsidR="00AF7337" w:rsidRDefault="00593174" w:rsidP="00AF7337">
      <w:pPr>
        <w:pStyle w:val="BodyText"/>
      </w:pPr>
      <w:r w:rsidRPr="00593174">
        <w:rPr>
          <w:highlight w:val="yellow"/>
        </w:rPr>
        <w:t xml:space="preserve">Thought: It might be simpler for you to PDF this, and post the PDF? </w:t>
      </w:r>
      <w:r w:rsidR="00AF7337" w:rsidRPr="00593174">
        <w:rPr>
          <w:highlight w:val="yellow"/>
        </w:rPr>
        <w:t xml:space="preserve"> </w:t>
      </w:r>
      <w:r>
        <w:rPr>
          <w:highlight w:val="yellow"/>
        </w:rPr>
        <w:t xml:space="preserve">Or post the first part with a link to the full PDF? </w:t>
      </w:r>
      <w:r w:rsidRPr="00593174">
        <w:rPr>
          <w:highlight w:val="yellow"/>
        </w:rPr>
        <w:t>Rather than saving each image to a file, uploading the file, sizing, and whatever else might be needed with WordPress?</w:t>
      </w:r>
      <w:r>
        <w:t xml:space="preserve"> </w:t>
      </w:r>
    </w:p>
    <w:p w14:paraId="36BB9669" w14:textId="3A04472F" w:rsidR="001C6005" w:rsidRDefault="001C6005" w:rsidP="00AF7337">
      <w:pPr>
        <w:pStyle w:val="BodyText"/>
      </w:pPr>
      <w:r w:rsidRPr="001C6005">
        <w:rPr>
          <w:highlight w:val="yellow"/>
        </w:rPr>
        <w:t>Also note: I thought about breaking this up into two shorter chunks. Unfortunately, the logical break would be to separate out the Grok Constructor and Debugger part, which really may not be of much interest in and of itself.</w:t>
      </w:r>
      <w:r>
        <w:t xml:space="preserve"> </w:t>
      </w:r>
    </w:p>
    <w:p w14:paraId="1B062B33" w14:textId="60D933DB" w:rsidR="003E04B9" w:rsidRDefault="00270877" w:rsidP="003E04B9">
      <w:pPr>
        <w:pStyle w:val="Heading1"/>
        <w:numPr>
          <w:ilvl w:val="0"/>
          <w:numId w:val="0"/>
        </w:numPr>
        <w:ind w:left="576" w:hanging="576"/>
      </w:pPr>
      <w:r>
        <w:t>Copy for post:</w:t>
      </w:r>
    </w:p>
    <w:p w14:paraId="384DFFE0" w14:textId="28DF0930" w:rsidR="006215AF" w:rsidRDefault="006215AF" w:rsidP="006215AF">
      <w:pPr>
        <w:pStyle w:val="BodyText"/>
        <w:rPr>
          <w:ins w:id="2" w:author="Pete Welcher" w:date="2019-11-08T13:03:00Z"/>
        </w:rPr>
      </w:pPr>
      <w:r>
        <w:t xml:space="preserve">This blog is the first of a set of </w:t>
      </w:r>
      <w:ins w:id="3" w:author="Pete Welcher" w:date="2019-11-08T12:55:00Z">
        <w:r w:rsidR="00413DE9">
          <w:t xml:space="preserve">getting-started </w:t>
        </w:r>
      </w:ins>
      <w:r>
        <w:t>tutorial blogs with screen captures</w:t>
      </w:r>
      <w:ins w:id="4" w:author="Pete Welcher" w:date="2019-11-08T12:56:00Z">
        <w:r w:rsidR="00413DE9">
          <w:t>, written</w:t>
        </w:r>
      </w:ins>
      <w:r>
        <w:t xml:space="preserve"> as I explore the ELK stack and related tools. </w:t>
      </w:r>
      <w:del w:id="5" w:author="Pete Welcher" w:date="2019-11-08T12:56:00Z">
        <w:r w:rsidDel="00413DE9">
          <w:delText>I’d like to think</w:delText>
        </w:r>
      </w:del>
      <w:ins w:id="6" w:author="Pete Welcher" w:date="2019-11-08T12:56:00Z">
        <w:r w:rsidR="00413DE9">
          <w:t>I hope</w:t>
        </w:r>
      </w:ins>
      <w:r>
        <w:t xml:space="preserve"> that </w:t>
      </w:r>
      <w:del w:id="7" w:author="Pete Welcher" w:date="2019-11-08T12:56:00Z">
        <w:r w:rsidDel="00413DE9">
          <w:delText>as a getting</w:delText>
        </w:r>
      </w:del>
      <w:ins w:id="8" w:author="David Donati" w:date="2019-10-29T15:29:00Z">
        <w:del w:id="9" w:author="Pete Welcher" w:date="2019-11-08T12:56:00Z">
          <w:r w:rsidR="00E91DDC" w:rsidDel="00413DE9">
            <w:delText>-</w:delText>
          </w:r>
        </w:del>
      </w:ins>
      <w:del w:id="10" w:author="Pete Welcher" w:date="2019-11-08T12:56:00Z">
        <w:r w:rsidDel="00413DE9">
          <w:delText xml:space="preserve"> started </w:delText>
        </w:r>
      </w:del>
      <w:ins w:id="11" w:author="Pete Welcher" w:date="2019-11-08T12:56:00Z">
        <w:r w:rsidR="00413DE9">
          <w:t xml:space="preserve">as such a </w:t>
        </w:r>
      </w:ins>
      <w:r>
        <w:t>tutorial, this is on</w:t>
      </w:r>
      <w:del w:id="12" w:author="David Donati" w:date="2019-10-29T15:30:00Z">
        <w:r w:rsidDel="00E91DDC">
          <w:delText xml:space="preserve"> a</w:delText>
        </w:r>
      </w:del>
      <w:r>
        <w:t xml:space="preserve"> par with or somewhat more detailed than what I’ve found on the web, and with more of a network focus. </w:t>
      </w:r>
    </w:p>
    <w:p w14:paraId="5C86E931" w14:textId="4CA9CB09" w:rsidR="00246566" w:rsidRDefault="00246566" w:rsidP="006215AF">
      <w:pPr>
        <w:pStyle w:val="BodyText"/>
        <w:rPr>
          <w:ins w:id="13" w:author="Pete Welcher" w:date="2019-11-08T12:55:00Z"/>
        </w:rPr>
      </w:pPr>
      <w:ins w:id="14" w:author="Pete Welcher" w:date="2019-11-08T13:03:00Z">
        <w:r>
          <w:t xml:space="preserve">As a tutorial with screen captures, this will run </w:t>
        </w:r>
      </w:ins>
      <w:ins w:id="15" w:author="Pete Welcher" w:date="2019-11-08T13:04:00Z">
        <w:r>
          <w:t xml:space="preserve">longer than most blogs. Hopefully not “TMI”. </w:t>
        </w:r>
      </w:ins>
    </w:p>
    <w:p w14:paraId="06C25345" w14:textId="6345BCD5" w:rsidR="00413DE9" w:rsidRDefault="00413DE9" w:rsidP="006215AF">
      <w:pPr>
        <w:pStyle w:val="BodyText"/>
      </w:pPr>
      <w:ins w:id="16" w:author="Pete Welcher" w:date="2019-11-08T12:55:00Z">
        <w:r>
          <w:t xml:space="preserve">The main </w:t>
        </w:r>
      </w:ins>
      <w:ins w:id="17" w:author="Pete Welcher" w:date="2019-11-08T12:59:00Z">
        <w:r>
          <w:t xml:space="preserve">purpose here is </w:t>
        </w:r>
      </w:ins>
      <w:ins w:id="18" w:author="Pete Welcher" w:date="2019-11-08T12:55:00Z">
        <w:r>
          <w:t xml:space="preserve">to introduce the ELK </w:t>
        </w:r>
        <w:proofErr w:type="gramStart"/>
        <w:r>
          <w:t>stack, and</w:t>
        </w:r>
        <w:proofErr w:type="gramEnd"/>
        <w:r>
          <w:t xml:space="preserve"> show some of what it can do i</w:t>
        </w:r>
      </w:ins>
      <w:ins w:id="19" w:author="Pete Welcher" w:date="2019-11-08T12:56:00Z">
        <w:r>
          <w:t xml:space="preserve">n the context of an actual network application. </w:t>
        </w:r>
      </w:ins>
    </w:p>
    <w:p w14:paraId="522C54C4" w14:textId="77777777" w:rsidR="006215AF" w:rsidRDefault="006215AF">
      <w:pPr>
        <w:pStyle w:val="PlainHeading3"/>
        <w:pPrChange w:id="20" w:author="David Donati" w:date="2019-10-29T15:30:00Z">
          <w:pPr>
            <w:pStyle w:val="BodyText"/>
          </w:pPr>
        </w:pPrChange>
      </w:pPr>
      <w:r>
        <w:t xml:space="preserve">What is ELK? </w:t>
      </w:r>
    </w:p>
    <w:p w14:paraId="76E8E60C" w14:textId="77777777" w:rsidR="00413DE9" w:rsidRDefault="006215AF" w:rsidP="006215AF">
      <w:pPr>
        <w:pStyle w:val="BodyText"/>
        <w:rPr>
          <w:ins w:id="21" w:author="Pete Welcher" w:date="2019-11-08T12:58:00Z"/>
        </w:rPr>
      </w:pPr>
      <w:r>
        <w:t xml:space="preserve">ELK stands for </w:t>
      </w:r>
      <w:proofErr w:type="spellStart"/>
      <w:r>
        <w:t>ElasticSearch</w:t>
      </w:r>
      <w:proofErr w:type="spellEnd"/>
      <w:r>
        <w:t xml:space="preserve">, </w:t>
      </w:r>
      <w:proofErr w:type="spellStart"/>
      <w:r>
        <w:t>LogStash</w:t>
      </w:r>
      <w:proofErr w:type="spellEnd"/>
      <w:r>
        <w:t xml:space="preserve">, Kibana. </w:t>
      </w:r>
      <w:r w:rsidR="00B20C70">
        <w:t xml:space="preserve">An ELK stack is common in the VM and container worlds, and often used to provide dashboards for key metrics like app cluster load, response time, etc. </w:t>
      </w:r>
      <w:r>
        <w:t xml:space="preserve">I feel the need to include words like “scale-out”, “clusters”, and “cloud-native” here. </w:t>
      </w:r>
    </w:p>
    <w:p w14:paraId="585180FC" w14:textId="0447A473" w:rsidR="006215AF" w:rsidRDefault="006215AF" w:rsidP="006215AF">
      <w:pPr>
        <w:pStyle w:val="BodyText"/>
      </w:pPr>
      <w:r>
        <w:t xml:space="preserve">Our explorations will be more focused on the capabilities side: </w:t>
      </w:r>
      <w:r w:rsidRPr="00E91DDC">
        <w:rPr>
          <w:b/>
          <w:bCs/>
          <w:i/>
          <w:iCs/>
          <w:rPrChange w:id="22" w:author="David Donati" w:date="2019-10-29T15:30:00Z">
            <w:rPr>
              <w:b/>
              <w:bCs/>
              <w:u w:val="single"/>
            </w:rPr>
          </w:rPrChange>
        </w:rPr>
        <w:t>Why would I want to use an ELK stack?</w:t>
      </w:r>
      <w:r>
        <w:t xml:space="preserve"> </w:t>
      </w:r>
      <w:ins w:id="23" w:author="Pete Welcher" w:date="2019-11-08T12:58:00Z">
        <w:r w:rsidR="00413DE9">
          <w:t xml:space="preserve">What can it do for me? </w:t>
        </w:r>
      </w:ins>
    </w:p>
    <w:p w14:paraId="04F78CF1" w14:textId="77777777" w:rsidR="00413DE9" w:rsidRDefault="00861872" w:rsidP="001E13DC">
      <w:pPr>
        <w:pStyle w:val="BodyText"/>
        <w:rPr>
          <w:ins w:id="24" w:author="Pete Welcher" w:date="2019-11-08T12:58:00Z"/>
        </w:rPr>
      </w:pPr>
      <w:r>
        <w:t xml:space="preserve">Here’s </w:t>
      </w:r>
      <w:ins w:id="25" w:author="Pete Welcher" w:date="2019-11-08T12:57:00Z">
        <w:r w:rsidR="00413DE9">
          <w:t>the short summary o</w:t>
        </w:r>
      </w:ins>
      <w:ins w:id="26" w:author="Pete Welcher" w:date="2019-11-08T12:58:00Z">
        <w:r w:rsidR="00413DE9">
          <w:t xml:space="preserve">f </w:t>
        </w:r>
      </w:ins>
      <w:r>
        <w:t xml:space="preserve">what the ELK components do: </w:t>
      </w:r>
    </w:p>
    <w:p w14:paraId="5726FB9C" w14:textId="792865AA" w:rsidR="00413DE9" w:rsidRDefault="001E13DC">
      <w:pPr>
        <w:pStyle w:val="ListBullet"/>
        <w:rPr>
          <w:ins w:id="27" w:author="Pete Welcher" w:date="2019-11-08T12:58:00Z"/>
        </w:rPr>
        <w:pPrChange w:id="28" w:author="Pete Welcher" w:date="2019-11-08T12:58:00Z">
          <w:pPr>
            <w:pStyle w:val="BodyText"/>
          </w:pPr>
        </w:pPrChange>
      </w:pPr>
      <w:proofErr w:type="spellStart"/>
      <w:r>
        <w:t>LogStash</w:t>
      </w:r>
      <w:proofErr w:type="spellEnd"/>
      <w:r>
        <w:t xml:space="preserve"> handles import of log data</w:t>
      </w:r>
      <w:ins w:id="29" w:author="Pete Welcher" w:date="2019-11-08T12:58:00Z">
        <w:r w:rsidR="00413DE9">
          <w:t xml:space="preserve"> </w:t>
        </w:r>
      </w:ins>
    </w:p>
    <w:p w14:paraId="557E6DD8" w14:textId="77777777" w:rsidR="00413DE9" w:rsidRDefault="001E13DC">
      <w:pPr>
        <w:pStyle w:val="ListBullet"/>
        <w:rPr>
          <w:ins w:id="30" w:author="Pete Welcher" w:date="2019-11-08T12:58:00Z"/>
        </w:rPr>
        <w:pPrChange w:id="31" w:author="Pete Welcher" w:date="2019-11-08T12:58:00Z">
          <w:pPr>
            <w:pStyle w:val="BodyText"/>
          </w:pPr>
        </w:pPrChange>
      </w:pPr>
      <w:del w:id="32" w:author="Pete Welcher" w:date="2019-11-08T12:58:00Z">
        <w:r w:rsidDel="00413DE9">
          <w:delText xml:space="preserve">, </w:delText>
        </w:r>
      </w:del>
      <w:proofErr w:type="spellStart"/>
      <w:r>
        <w:t>ElasticSearch</w:t>
      </w:r>
      <w:proofErr w:type="spellEnd"/>
      <w:r>
        <w:t xml:space="preserve"> provides storage and lookups</w:t>
      </w:r>
    </w:p>
    <w:p w14:paraId="08973C85" w14:textId="6E48C7DD" w:rsidR="001E13DC" w:rsidRDefault="001E13DC">
      <w:pPr>
        <w:pStyle w:val="ListBullet"/>
        <w:pPrChange w:id="33" w:author="Pete Welcher" w:date="2019-11-08T12:58:00Z">
          <w:pPr>
            <w:pStyle w:val="BodyText"/>
          </w:pPr>
        </w:pPrChange>
      </w:pPr>
      <w:del w:id="34" w:author="Pete Welcher" w:date="2019-11-08T12:58:00Z">
        <w:r w:rsidDel="00413DE9">
          <w:delText xml:space="preserve">, and </w:delText>
        </w:r>
      </w:del>
      <w:r>
        <w:t xml:space="preserve">Kibana provides user front end for searching the data, visualizing (graphing counts and other metrics in various ways), and dashboards. </w:t>
      </w:r>
    </w:p>
    <w:p w14:paraId="6D71171F" w14:textId="6853084A" w:rsidR="001E13DC" w:rsidDel="00246566" w:rsidRDefault="001E13DC" w:rsidP="001E13DC">
      <w:pPr>
        <w:pStyle w:val="BodyText"/>
        <w:rPr>
          <w:del w:id="35" w:author="Pete Welcher" w:date="2019-11-08T13:04:00Z"/>
        </w:rPr>
      </w:pPr>
      <w:r>
        <w:t xml:space="preserve">Another tool </w:t>
      </w:r>
      <w:ins w:id="36" w:author="Pete Welcher" w:date="2019-11-08T12:58:00Z">
        <w:r w:rsidR="00413DE9">
          <w:t xml:space="preserve">which </w:t>
        </w:r>
      </w:ins>
      <w:r>
        <w:t xml:space="preserve">can be useful with an ELK stack: Beats agents </w:t>
      </w:r>
      <w:ins w:id="37" w:author="Pete Welcher" w:date="2019-11-08T12:58:00Z">
        <w:r w:rsidR="00413DE9">
          <w:t xml:space="preserve">(e.g. on servers, etc.) </w:t>
        </w:r>
      </w:ins>
      <w:r>
        <w:t xml:space="preserve">can transform and forward various types of data to </w:t>
      </w:r>
      <w:proofErr w:type="spellStart"/>
      <w:r>
        <w:t>ElasticSearch</w:t>
      </w:r>
      <w:proofErr w:type="spellEnd"/>
      <w:r>
        <w:t xml:space="preserve">. </w:t>
      </w:r>
    </w:p>
    <w:p w14:paraId="06EF1A36" w14:textId="74727E25" w:rsidR="005851A0" w:rsidRDefault="00B20C70" w:rsidP="00246566">
      <w:pPr>
        <w:pStyle w:val="BodyText"/>
        <w:pPrChange w:id="38" w:author="Pete Welcher" w:date="2019-11-08T13:04:00Z">
          <w:pPr>
            <w:pStyle w:val="BodyText"/>
          </w:pPr>
        </w:pPrChange>
      </w:pPr>
      <w:del w:id="39" w:author="Pete Welcher" w:date="2019-11-08T13:04:00Z">
        <w:r w:rsidDel="00246566">
          <w:delText xml:space="preserve">This </w:delText>
        </w:r>
        <w:r w:rsidR="001E13DC" w:rsidDel="00246566">
          <w:delText xml:space="preserve">tutorial </w:delText>
        </w:r>
        <w:r w:rsidDel="00246566">
          <w:delText xml:space="preserve">blog sets out to get hands-on and explore an ELK stack. </w:delText>
        </w:r>
        <w:r w:rsidR="005851A0" w:rsidDel="00246566">
          <w:delText>It is</w:delText>
        </w:r>
        <w:r w:rsidR="00861872" w:rsidDel="00246566">
          <w:delText xml:space="preserve"> rather</w:delText>
        </w:r>
        <w:r w:rsidR="001E13DC" w:rsidDel="00246566">
          <w:delText xml:space="preserve"> </w:delText>
        </w:r>
        <w:r w:rsidR="005851A0" w:rsidDel="00246566">
          <w:delText xml:space="preserve">long due to </w:delText>
        </w:r>
        <w:r w:rsidR="00861872" w:rsidDel="00246566">
          <w:delText xml:space="preserve">many </w:delText>
        </w:r>
        <w:r w:rsidR="005851A0" w:rsidDel="00246566">
          <w:delText>screen captures.</w:delText>
        </w:r>
        <w:r w:rsidR="006215AF" w:rsidDel="00246566">
          <w:delText xml:space="preserve"> </w:delText>
        </w:r>
        <w:r w:rsidR="005851A0" w:rsidDel="00246566">
          <w:delText xml:space="preserve"> </w:delText>
        </w:r>
      </w:del>
    </w:p>
    <w:p w14:paraId="2864AFFC" w14:textId="175B2F79" w:rsidR="00861872" w:rsidRDefault="00B20C70" w:rsidP="00861872">
      <w:pPr>
        <w:pStyle w:val="BodyText"/>
      </w:pPr>
      <w:r>
        <w:t xml:space="preserve">I claim no great depth of knowledge here (still learning), but </w:t>
      </w:r>
      <w:r w:rsidR="008E29FF">
        <w:t xml:space="preserve">I </w:t>
      </w:r>
      <w:r>
        <w:t xml:space="preserve">am hoping to ease your explorations in this area, should you choose to do so. </w:t>
      </w:r>
      <w:r w:rsidR="0023685D">
        <w:t>I’ll provide details where I deem it useful: sometimes online instructions either inadvertently omit</w:t>
      </w:r>
      <w:r w:rsidR="001E13DC">
        <w:t>ted</w:t>
      </w:r>
      <w:r w:rsidR="0023685D">
        <w:t xml:space="preserve"> a step (or I </w:t>
      </w:r>
      <w:r w:rsidR="0023685D">
        <w:lastRenderedPageBreak/>
        <w:t>missed the “obvious”</w:t>
      </w:r>
      <w:del w:id="40" w:author="Pete Welcher" w:date="2019-11-08T13:05:00Z">
        <w:r w:rsidR="0023685D" w:rsidDel="00246566">
          <w:delText>?</w:delText>
        </w:r>
      </w:del>
      <w:r w:rsidR="0023685D">
        <w:t>), or things change</w:t>
      </w:r>
      <w:r w:rsidR="001E13DC">
        <w:t>d</w:t>
      </w:r>
      <w:r w:rsidR="0023685D">
        <w:t xml:space="preserve"> since the instructions were prepared</w:t>
      </w:r>
      <w:ins w:id="41" w:author="David Donati" w:date="2019-10-29T15:32:00Z">
        <w:r w:rsidR="00E91DDC">
          <w:t>, w</w:t>
        </w:r>
      </w:ins>
      <w:del w:id="42" w:author="David Donati" w:date="2019-10-29T15:32:00Z">
        <w:r w:rsidR="0023685D" w:rsidDel="00E91DDC">
          <w:delText>. W</w:delText>
        </w:r>
      </w:del>
      <w:r w:rsidR="0023685D">
        <w:t xml:space="preserve">hich will no doubt happen to this blog as well. </w:t>
      </w:r>
    </w:p>
    <w:p w14:paraId="4CAC6360" w14:textId="607507E7" w:rsidR="00861872" w:rsidRDefault="00861872" w:rsidP="00861872">
      <w:pPr>
        <w:pStyle w:val="PlainHeading3"/>
      </w:pPr>
      <w:r>
        <w:t>Caution</w:t>
      </w:r>
    </w:p>
    <w:p w14:paraId="04BD1AE3" w14:textId="18542B15" w:rsidR="00861872" w:rsidRPr="00861872" w:rsidRDefault="00861872" w:rsidP="00861872">
      <w:pPr>
        <w:pStyle w:val="BodyText"/>
      </w:pPr>
      <w:r>
        <w:t>I should note that building your own robust ELK cluster, and how much configuration and coding to do with it, are both matters to consider. You can purchase ELK as a service, and you can also purchase toolkits and consulting services</w:t>
      </w:r>
      <w:del w:id="43" w:author="David Donati" w:date="2019-10-29T15:38:00Z">
        <w:r w:rsidDel="00D90E08">
          <w:delText>,</w:delText>
        </w:r>
      </w:del>
      <w:r>
        <w:t xml:space="preserve"> to get you up and running faster. Time (to build and support) versus money</w:t>
      </w:r>
      <w:ins w:id="44" w:author="David Donati" w:date="2019-10-29T15:38:00Z">
        <w:r w:rsidR="00D90E08">
          <w:t xml:space="preserve"> </w:t>
        </w:r>
      </w:ins>
      <w:ins w:id="45" w:author="David Donati" w:date="2019-10-29T15:39:00Z">
        <w:r w:rsidR="00D90E08">
          <w:rPr>
            <w:rFonts w:cs="Open Sans"/>
          </w:rPr>
          <w:t>—</w:t>
        </w:r>
      </w:ins>
      <w:ins w:id="46" w:author="David Donati" w:date="2019-10-29T15:38:00Z">
        <w:r w:rsidR="00D90E08">
          <w:t xml:space="preserve"> a</w:t>
        </w:r>
      </w:ins>
      <w:del w:id="47" w:author="David Donati" w:date="2019-10-29T15:38:00Z">
        <w:r w:rsidDel="00D90E08">
          <w:delText>. A</w:delText>
        </w:r>
      </w:del>
      <w:r>
        <w:t xml:space="preserve">n analogy might be using a configuration-heavy management tool that is free or low cost, versus spending a lot on a tool that does more for you automatically or more easily. </w:t>
      </w:r>
    </w:p>
    <w:p w14:paraId="7EDC3362" w14:textId="2B4D8EFB" w:rsidR="00B20C70" w:rsidRDefault="00B20C70" w:rsidP="00B20C70">
      <w:pPr>
        <w:pStyle w:val="PlainHeading3"/>
      </w:pPr>
      <w:r>
        <w:t>Getting Started</w:t>
      </w:r>
    </w:p>
    <w:p w14:paraId="64BF91DF" w14:textId="70057B53" w:rsidR="00B20C70" w:rsidRDefault="008E29FF" w:rsidP="00B20C70">
      <w:pPr>
        <w:pStyle w:val="BodyText"/>
      </w:pPr>
      <w:r>
        <w:t>I work on a Mac</w:t>
      </w:r>
      <w:r w:rsidR="001E13DC">
        <w:t>.</w:t>
      </w:r>
      <w:r>
        <w:t xml:space="preserve"> I’ve got an Ubuntu VM running in Fusion to (a) simplify install</w:t>
      </w:r>
      <w:r w:rsidR="001E13DC">
        <w:t>ation</w:t>
      </w:r>
      <w:r>
        <w:t xml:space="preserve"> of open source packages (no Mac quirks!), and (b) help me control disk space, namely the install bloat from downloading and exploring different Linux packages, VM</w:t>
      </w:r>
      <w:del w:id="48" w:author="David Donati" w:date="2019-10-29T15:39:00Z">
        <w:r w:rsidDel="00D90E08">
          <w:delText>’</w:delText>
        </w:r>
      </w:del>
      <w:r>
        <w:t xml:space="preserve">s, and containers. It’s the twisty little trails of dependencies that get installed … I can just go back to a clean Ubuntu VM image, as opposed to having to hunt down and uninstall stuff. </w:t>
      </w:r>
    </w:p>
    <w:p w14:paraId="06D29F04" w14:textId="1C3304B8" w:rsidR="008E29FF" w:rsidRDefault="008E29FF" w:rsidP="00B20C70">
      <w:pPr>
        <w:pStyle w:val="BodyText"/>
      </w:pPr>
      <w:del w:id="49" w:author="David Donati" w:date="2019-10-29T15:40:00Z">
        <w:r w:rsidDel="00D90E08">
          <w:delText>So</w:delText>
        </w:r>
      </w:del>
      <w:ins w:id="50" w:author="David Donati" w:date="2019-10-29T15:40:00Z">
        <w:r w:rsidR="00D90E08">
          <w:t>So,</w:t>
        </w:r>
      </w:ins>
      <w:r>
        <w:t xml:space="preserve"> my instructions below are going to be for </w:t>
      </w:r>
      <w:proofErr w:type="gramStart"/>
      <w:r>
        <w:t>a</w:t>
      </w:r>
      <w:proofErr w:type="gramEnd"/>
      <w:r>
        <w:t xml:space="preserve"> Ubuntu system. </w:t>
      </w:r>
    </w:p>
    <w:p w14:paraId="0D6C7293" w14:textId="73859347" w:rsidR="001E13DC" w:rsidRDefault="008E29FF" w:rsidP="008E29FF">
      <w:pPr>
        <w:pStyle w:val="BodyText"/>
      </w:pPr>
      <w:r>
        <w:t>I’ve been working with an ELK stack container, since that isolates the ELK experimentation from the rest of the Ubuntu system</w:t>
      </w:r>
      <w:r w:rsidR="001E13DC">
        <w:t>, and requires minimal effort to get rolling with</w:t>
      </w:r>
      <w:r>
        <w:t xml:space="preserve">. </w:t>
      </w:r>
      <w:r w:rsidR="001E13DC">
        <w:t xml:space="preserve">The main drawback is if you want to alter files within the container, it takes more effort. </w:t>
      </w:r>
    </w:p>
    <w:p w14:paraId="30DEABFE" w14:textId="234C9928" w:rsidR="008E29FF" w:rsidRDefault="001E13DC" w:rsidP="008E29FF">
      <w:pPr>
        <w:pStyle w:val="BodyText"/>
      </w:pPr>
      <w:r>
        <w:t>To use containers, t</w:t>
      </w:r>
      <w:r w:rsidR="00EC70F1">
        <w:t xml:space="preserve">he starting point is to get Docker installed. See the </w:t>
      </w:r>
      <w:r w:rsidR="00EC70F1" w:rsidRPr="00D90E08">
        <w:rPr>
          <w:i/>
          <w:iCs/>
          <w:rPrChange w:id="51" w:author="David Donati" w:date="2019-10-29T15:40:00Z">
            <w:rPr/>
          </w:rPrChange>
        </w:rPr>
        <w:t>References</w:t>
      </w:r>
      <w:r w:rsidR="00EC70F1">
        <w:t xml:space="preserve"> below</w:t>
      </w:r>
      <w:r>
        <w:t xml:space="preserve"> for guidance</w:t>
      </w:r>
      <w:r w:rsidR="00EC70F1">
        <w:t xml:space="preserve">. </w:t>
      </w:r>
    </w:p>
    <w:p w14:paraId="4B3D98F1" w14:textId="7347A3CD" w:rsidR="00EC70F1" w:rsidRDefault="00EC70F1" w:rsidP="008E29FF">
      <w:pPr>
        <w:pStyle w:val="BodyText"/>
      </w:pPr>
      <w:r>
        <w:t>Once you’ve done that, the next step is very difficult (joking):</w:t>
      </w:r>
    </w:p>
    <w:p w14:paraId="00356302" w14:textId="77777777" w:rsidR="00EC70F1" w:rsidRDefault="00EC70F1" w:rsidP="00EC70F1">
      <w:pPr>
        <w:pStyle w:val="CommandSyntax"/>
      </w:pPr>
    </w:p>
    <w:p w14:paraId="7AE64F4A" w14:textId="6D5F6869" w:rsidR="00EC70F1" w:rsidRDefault="00EC70F1" w:rsidP="00EC70F1">
      <w:pPr>
        <w:pStyle w:val="CommandSyntax"/>
      </w:pPr>
      <w:r>
        <w:t xml:space="preserve">docker pull </w:t>
      </w:r>
      <w:proofErr w:type="spellStart"/>
      <w:r>
        <w:t>sep</w:t>
      </w:r>
      <w:proofErr w:type="spellEnd"/>
      <w:r>
        <w:t>/elk</w:t>
      </w:r>
    </w:p>
    <w:p w14:paraId="5F3E2006" w14:textId="77777777" w:rsidR="00EC70F1" w:rsidRDefault="00EC70F1" w:rsidP="00EC70F1">
      <w:pPr>
        <w:pStyle w:val="CommandSyntax"/>
      </w:pPr>
    </w:p>
    <w:p w14:paraId="023CB87B" w14:textId="4001F95F" w:rsidR="008E29FF" w:rsidRDefault="00EC70F1" w:rsidP="00B20C70">
      <w:pPr>
        <w:pStyle w:val="BodyText"/>
      </w:pPr>
      <w:r>
        <w:t xml:space="preserve">That pulls from </w:t>
      </w:r>
      <w:hyperlink r:id="rId8" w:history="1">
        <w:r w:rsidRPr="00702076">
          <w:rPr>
            <w:rStyle w:val="Hyperlink"/>
          </w:rPr>
          <w:t>https://hub.docker.com/r/sebp/elk</w:t>
        </w:r>
      </w:hyperlink>
      <w:r>
        <w:t xml:space="preserve"> </w:t>
      </w:r>
    </w:p>
    <w:p w14:paraId="4A718690" w14:textId="0C2AD437" w:rsidR="00B20C70" w:rsidRDefault="00EC70F1" w:rsidP="00F27EC7">
      <w:pPr>
        <w:pStyle w:val="BodyText"/>
      </w:pPr>
      <w:r>
        <w:t>I then run it with this bash script:</w:t>
      </w:r>
    </w:p>
    <w:p w14:paraId="7152CF87" w14:textId="77777777" w:rsidR="0023685D" w:rsidRDefault="0023685D" w:rsidP="00EC70F1">
      <w:pPr>
        <w:pStyle w:val="CommandSyntax"/>
      </w:pPr>
    </w:p>
    <w:p w14:paraId="652C9C6D" w14:textId="2502A3CE" w:rsidR="00EC70F1" w:rsidRDefault="00EC70F1" w:rsidP="00EC70F1">
      <w:pPr>
        <w:pStyle w:val="CommandSyntax"/>
      </w:pPr>
      <w:r>
        <w:t>#! /bin/bash</w:t>
      </w:r>
    </w:p>
    <w:p w14:paraId="64AA5D6B" w14:textId="7633E2C8" w:rsidR="00EC70F1" w:rsidRDefault="00EC70F1" w:rsidP="00EC70F1">
      <w:pPr>
        <w:pStyle w:val="CommandSyntax"/>
      </w:pPr>
      <w:r>
        <w:t xml:space="preserve"># Fix one system setting </w:t>
      </w:r>
    </w:p>
    <w:p w14:paraId="7B79DE95" w14:textId="77777777" w:rsidR="00EC70F1" w:rsidRDefault="00EC70F1" w:rsidP="00EC70F1">
      <w:pPr>
        <w:pStyle w:val="CommandSyntax"/>
      </w:pPr>
      <w:proofErr w:type="spellStart"/>
      <w:r>
        <w:t>sudo</w:t>
      </w:r>
      <w:proofErr w:type="spellEnd"/>
      <w:r>
        <w:t xml:space="preserve"> </w:t>
      </w:r>
      <w:proofErr w:type="spellStart"/>
      <w:r>
        <w:t>sysctl</w:t>
      </w:r>
      <w:proofErr w:type="spellEnd"/>
      <w:r>
        <w:t xml:space="preserve"> -w </w:t>
      </w:r>
      <w:proofErr w:type="spellStart"/>
      <w:r>
        <w:t>vm.max_map_count</w:t>
      </w:r>
      <w:proofErr w:type="spellEnd"/>
      <w:r>
        <w:t>=280000</w:t>
      </w:r>
    </w:p>
    <w:p w14:paraId="0D5CE3EE" w14:textId="77777777" w:rsidR="00EC70F1" w:rsidRDefault="00EC70F1" w:rsidP="00EC70F1">
      <w:pPr>
        <w:pStyle w:val="CommandSyntax"/>
      </w:pPr>
    </w:p>
    <w:p w14:paraId="3FA0E738" w14:textId="77777777" w:rsidR="00EC70F1" w:rsidRDefault="00EC70F1" w:rsidP="00EC70F1">
      <w:pPr>
        <w:pStyle w:val="CommandSyntax"/>
      </w:pPr>
      <w:proofErr w:type="spellStart"/>
      <w:r>
        <w:t>sudo</w:t>
      </w:r>
      <w:proofErr w:type="spellEnd"/>
      <w:r>
        <w:t xml:space="preserve"> docker run \</w:t>
      </w:r>
    </w:p>
    <w:p w14:paraId="1AD32D4E" w14:textId="77777777" w:rsidR="00EC70F1" w:rsidRDefault="00EC70F1" w:rsidP="00EC70F1">
      <w:pPr>
        <w:pStyle w:val="CommandSyntax"/>
      </w:pPr>
      <w:r>
        <w:t>-p 5601:5601 -p 9200:9200 -p 5044:5044 \</w:t>
      </w:r>
    </w:p>
    <w:p w14:paraId="327DDAA2" w14:textId="77777777" w:rsidR="00EC70F1" w:rsidRDefault="00EC70F1" w:rsidP="00EC70F1">
      <w:pPr>
        <w:pStyle w:val="CommandSyntax"/>
      </w:pPr>
      <w:r>
        <w:t>-e "</w:t>
      </w:r>
      <w:proofErr w:type="spellStart"/>
      <w:proofErr w:type="gramStart"/>
      <w:r>
        <w:t>discovery.type</w:t>
      </w:r>
      <w:proofErr w:type="spellEnd"/>
      <w:proofErr w:type="gramEnd"/>
      <w:r>
        <w:t>=single-node" \</w:t>
      </w:r>
    </w:p>
    <w:p w14:paraId="213955C4" w14:textId="77777777" w:rsidR="00EC70F1" w:rsidRDefault="00EC70F1" w:rsidP="00EC70F1">
      <w:pPr>
        <w:pStyle w:val="CommandSyntax"/>
      </w:pPr>
      <w:r>
        <w:t xml:space="preserve">-it --name elk </w:t>
      </w:r>
      <w:proofErr w:type="spellStart"/>
      <w:r>
        <w:t>sebp</w:t>
      </w:r>
      <w:proofErr w:type="spellEnd"/>
      <w:r>
        <w:t>/elk</w:t>
      </w:r>
    </w:p>
    <w:p w14:paraId="2F9BFCAC" w14:textId="77777777" w:rsidR="00EC70F1" w:rsidRDefault="00EC70F1" w:rsidP="00EC70F1">
      <w:pPr>
        <w:pStyle w:val="CommandSyntax"/>
      </w:pPr>
    </w:p>
    <w:p w14:paraId="0E391C5E" w14:textId="3F901004" w:rsidR="00EC70F1" w:rsidRDefault="00EC70F1" w:rsidP="00EC70F1">
      <w:pPr>
        <w:pStyle w:val="CommandSyntax"/>
      </w:pPr>
      <w:r>
        <w:lastRenderedPageBreak/>
        <w:t>echo "port 5601 (Kibana web interface), 9200 (Elasticsearch JSON interface) 5044 (Logstash Beats)"</w:t>
      </w:r>
    </w:p>
    <w:p w14:paraId="14C32F84" w14:textId="77777777" w:rsidR="00EC70F1" w:rsidRDefault="00EC70F1" w:rsidP="00EC70F1">
      <w:pPr>
        <w:pStyle w:val="CommandSyntax"/>
      </w:pPr>
    </w:p>
    <w:p w14:paraId="4216763A" w14:textId="77777777" w:rsidR="00EC70F1" w:rsidRDefault="00EC70F1" w:rsidP="00F27EC7">
      <w:pPr>
        <w:pStyle w:val="BodyText"/>
      </w:pPr>
    </w:p>
    <w:p w14:paraId="7EDF2626" w14:textId="72C27472" w:rsidR="00EC70F1" w:rsidRDefault="00EC70F1" w:rsidP="00F27EC7">
      <w:pPr>
        <w:pStyle w:val="BodyText"/>
      </w:pPr>
      <w:r>
        <w:t xml:space="preserve">The last part is a reminder of the ports used. </w:t>
      </w:r>
    </w:p>
    <w:p w14:paraId="28FA3067" w14:textId="6BAEB290" w:rsidR="00EC70F1" w:rsidRDefault="00EC70F1" w:rsidP="00F27EC7">
      <w:pPr>
        <w:pStyle w:val="BodyText"/>
      </w:pPr>
      <w:r>
        <w:t>The run stays associated with the terminal window</w:t>
      </w:r>
      <w:r w:rsidR="001E13DC">
        <w:t>, where you’ll see logging output</w:t>
      </w:r>
      <w:r>
        <w:t xml:space="preserve">. You’ll need to be </w:t>
      </w:r>
      <w:del w:id="52" w:author="David Donati" w:date="2019-10-29T15:41:00Z">
        <w:r w:rsidDel="00D90E08">
          <w:delText>patient,</w:delText>
        </w:r>
      </w:del>
      <w:ins w:id="53" w:author="David Donati" w:date="2019-10-29T15:41:00Z">
        <w:r w:rsidR="00D90E08">
          <w:t>patient;</w:t>
        </w:r>
      </w:ins>
      <w:r>
        <w:t xml:space="preserve"> it takes a few tens of seconds for things to start up. </w:t>
      </w:r>
      <w:r w:rsidR="001E13DC">
        <w:t xml:space="preserve">Use Control-C when done to </w:t>
      </w:r>
      <w:ins w:id="54" w:author="Pete Welcher" w:date="2019-11-08T13:09:00Z">
        <w:r w:rsidR="00246566">
          <w:t xml:space="preserve">easily </w:t>
        </w:r>
      </w:ins>
      <w:r w:rsidR="001E13DC">
        <w:t xml:space="preserve">kill the container off. </w:t>
      </w:r>
    </w:p>
    <w:p w14:paraId="6F0803F7" w14:textId="6A538548" w:rsidR="00C952A2" w:rsidRDefault="001E13DC" w:rsidP="00C952A2">
      <w:pPr>
        <w:pStyle w:val="BodyText"/>
      </w:pPr>
      <w:r>
        <w:t>Once the various services are spun up, y</w:t>
      </w:r>
      <w:r w:rsidR="00EC70F1">
        <w:t xml:space="preserve">ou can then web into </w:t>
      </w:r>
      <w:r>
        <w:t>them</w:t>
      </w:r>
      <w:r w:rsidR="00EC70F1">
        <w:t xml:space="preserve">. Use </w:t>
      </w:r>
      <w:hyperlink r:id="rId9" w:history="1">
        <w:r w:rsidR="00EC70F1" w:rsidRPr="00702076">
          <w:rPr>
            <w:rStyle w:val="Hyperlink"/>
          </w:rPr>
          <w:t>http://localhost:9200</w:t>
        </w:r>
      </w:hyperlink>
      <w:r w:rsidR="00EC70F1">
        <w:t xml:space="preserve"> to make sure </w:t>
      </w:r>
      <w:proofErr w:type="spellStart"/>
      <w:r w:rsidR="00EC70F1">
        <w:t>ElasticSearch</w:t>
      </w:r>
      <w:proofErr w:type="spellEnd"/>
      <w:r w:rsidR="00EC70F1">
        <w:t xml:space="preserve"> is running OK. You can then use </w:t>
      </w:r>
      <w:hyperlink r:id="rId10" w:history="1">
        <w:r w:rsidR="00EC70F1" w:rsidRPr="00702076">
          <w:rPr>
            <w:rStyle w:val="Hyperlink"/>
          </w:rPr>
          <w:t>http://localhost:5601</w:t>
        </w:r>
      </w:hyperlink>
      <w:r w:rsidR="00EC70F1">
        <w:t xml:space="preserve"> to hit the Kibana home page</w:t>
      </w:r>
      <w:r w:rsidR="0023685D">
        <w:t xml:space="preserve">, shown below. </w:t>
      </w:r>
    </w:p>
    <w:p w14:paraId="42E6F8FB" w14:textId="3B57280A" w:rsidR="00EC70F1" w:rsidRDefault="000D7FA6" w:rsidP="0023685D">
      <w:pPr>
        <w:pStyle w:val="BodyText"/>
        <w:ind w:left="-720"/>
      </w:pPr>
      <w:r>
        <w:rPr>
          <w:noProof/>
        </w:rPr>
        <mc:AlternateContent>
          <mc:Choice Requires="wps">
            <w:drawing>
              <wp:anchor distT="0" distB="0" distL="114300" distR="114300" simplePos="0" relativeHeight="251659264" behindDoc="0" locked="0" layoutInCell="1" allowOverlap="1" wp14:anchorId="19A7E79E" wp14:editId="09876CAC">
                <wp:simplePos x="0" y="0"/>
                <wp:positionH relativeFrom="column">
                  <wp:posOffset>2369820</wp:posOffset>
                </wp:positionH>
                <wp:positionV relativeFrom="paragraph">
                  <wp:posOffset>2683087</wp:posOffset>
                </wp:positionV>
                <wp:extent cx="1337733" cy="584200"/>
                <wp:effectExtent l="12700" t="12700" r="8890" b="12700"/>
                <wp:wrapNone/>
                <wp:docPr id="3" name="Oval 3"/>
                <wp:cNvGraphicFramePr/>
                <a:graphic xmlns:a="http://schemas.openxmlformats.org/drawingml/2006/main">
                  <a:graphicData uri="http://schemas.microsoft.com/office/word/2010/wordprocessingShape">
                    <wps:wsp>
                      <wps:cNvSpPr/>
                      <wps:spPr>
                        <a:xfrm>
                          <a:off x="0" y="0"/>
                          <a:ext cx="1337733" cy="5842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34F0348" id="Oval 3" o:spid="_x0000_s1026" style="position:absolute;margin-left:186.6pt;margin-top:211.25pt;width:105.35pt;height:46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" filled="f" strokecolor="red" strokeweight="2pt"/>
            </w:pict>
          </mc:Fallback>
        </mc:AlternateContent>
      </w:r>
      <w:r w:rsidR="0023685D">
        <w:rPr>
          <w:noProof/>
        </w:rPr>
        <w:drawing>
          <wp:inline distT="0" distB="0" distL="0" distR="0" wp14:anchorId="6D3485E0" wp14:editId="2D14AF6E">
            <wp:extent cx="6862618" cy="5101058"/>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9-07-23 at 10.26.51 AM.png"/>
                    <pic:cNvPicPr/>
                  </pic:nvPicPr>
                  <pic:blipFill rotWithShape="1">
                    <a:blip r:embed="rId11"/>
                    <a:srcRect l="3493" t="2661" r="3391" b="5977"/>
                    <a:stretch/>
                  </pic:blipFill>
                  <pic:spPr bwMode="auto">
                    <a:xfrm>
                      <a:off x="0" y="0"/>
                      <a:ext cx="6888670" cy="5120422"/>
                    </a:xfrm>
                    <a:prstGeom prst="rect">
                      <a:avLst/>
                    </a:prstGeom>
                    <a:ln>
                      <a:noFill/>
                    </a:ln>
                    <a:extLst>
                      <a:ext uri="{53640926-AAD7-44D8-BBD7-CCE9431645EC}">
                        <a14:shadowObscured xmlns:a14="http://schemas.microsoft.com/office/drawing/2010/main"/>
                      </a:ext>
                    </a:extLst>
                  </pic:spPr>
                </pic:pic>
              </a:graphicData>
            </a:graphic>
          </wp:inline>
        </w:drawing>
      </w:r>
    </w:p>
    <w:p w14:paraId="07940342" w14:textId="0CAB4AF7" w:rsidR="00EC70F1" w:rsidRDefault="0023685D" w:rsidP="0023685D">
      <w:pPr>
        <w:pStyle w:val="PlainHeading3"/>
      </w:pPr>
      <w:r>
        <w:t>What Now?</w:t>
      </w:r>
    </w:p>
    <w:p w14:paraId="22678DE5" w14:textId="39EF1475" w:rsidR="0023685D" w:rsidRDefault="0023685D" w:rsidP="0023685D">
      <w:pPr>
        <w:pStyle w:val="BodyText"/>
      </w:pPr>
      <w:r>
        <w:t xml:space="preserve">What do we DO with this now? </w:t>
      </w:r>
    </w:p>
    <w:p w14:paraId="23F0AF56" w14:textId="7F016AF5" w:rsidR="0023685D" w:rsidRDefault="0023685D" w:rsidP="0023685D">
      <w:pPr>
        <w:pStyle w:val="BodyText"/>
      </w:pPr>
      <w:r>
        <w:lastRenderedPageBreak/>
        <w:t xml:space="preserve">When I see the word “log” I immediately think “syslog”. I’m a big fan of central syslog data </w:t>
      </w:r>
      <w:del w:id="55" w:author="David Donati" w:date="2019-10-29T15:41:00Z">
        <w:r w:rsidDel="00D90E08">
          <w:delText>collection, and</w:delText>
        </w:r>
      </w:del>
      <w:ins w:id="56" w:author="David Donati" w:date="2019-10-29T15:41:00Z">
        <w:r w:rsidR="00D90E08">
          <w:t>collection and</w:t>
        </w:r>
      </w:ins>
      <w:r>
        <w:t xml:space="preserve"> have been fiddling with a PERL script to post-process the data for years. Timestamps and general formatting vary between sites.  </w:t>
      </w:r>
    </w:p>
    <w:p w14:paraId="75CEB1C8" w14:textId="2B3664B7" w:rsidR="003C0092" w:rsidRDefault="0023685D" w:rsidP="0023685D">
      <w:pPr>
        <w:pStyle w:val="BodyText"/>
      </w:pPr>
      <w:r>
        <w:t>The simplest source of information would be to configure network devices to send to the container.</w:t>
      </w:r>
      <w:r w:rsidR="003C0092">
        <w:t xml:space="preserve"> Unfortunately, I disposed of my home lab in favor of VIRL, and then stopped using it locally because a company VM can provide a lot more RAM for bigger models. Since that’s remote, exporting the data back to my Mac would not be … simple. </w:t>
      </w:r>
      <w:r w:rsidR="000D7FA6">
        <w:t xml:space="preserve">My goal was to explore basic Kibana log analysis, so how to avoid getting bogged down? </w:t>
      </w:r>
    </w:p>
    <w:p w14:paraId="60C27D8C" w14:textId="3816A7B5" w:rsidR="000D7FA6" w:rsidRDefault="000D7FA6" w:rsidP="0023685D">
      <w:pPr>
        <w:pStyle w:val="BodyText"/>
      </w:pPr>
      <w:r>
        <w:t xml:space="preserve">I have captured syslog data from various consulting work, so why not use some of that? I tried some things that didn’t work out </w:t>
      </w:r>
      <w:del w:id="57" w:author="David Donati" w:date="2019-10-29T15:42:00Z">
        <w:r w:rsidDel="00D90E08">
          <w:delText>well, and</w:delText>
        </w:r>
      </w:del>
      <w:ins w:id="58" w:author="David Donati" w:date="2019-10-29T15:42:00Z">
        <w:r w:rsidR="00D90E08">
          <w:t>well and</w:t>
        </w:r>
      </w:ins>
      <w:r>
        <w:t xml:space="preserve"> gave up a couple of months back: too much time consumed. Revisiting it more recently, I found the following.</w:t>
      </w:r>
    </w:p>
    <w:p w14:paraId="03519107" w14:textId="37CA2376" w:rsidR="000D7FA6" w:rsidRDefault="000D7FA6" w:rsidP="000D7FA6">
      <w:pPr>
        <w:pStyle w:val="PlainHeading3"/>
      </w:pPr>
      <w:r>
        <w:t>A New Feature to the Rescue!</w:t>
      </w:r>
    </w:p>
    <w:p w14:paraId="3EECB1F6" w14:textId="77777777" w:rsidR="005F283C" w:rsidRDefault="005F283C" w:rsidP="005F283C">
      <w:pPr>
        <w:pStyle w:val="BodyText"/>
      </w:pPr>
      <w:r w:rsidRPr="005F283C">
        <w:t>Thanks to the blog</w:t>
      </w:r>
      <w:r>
        <w:t xml:space="preserve"> </w:t>
      </w:r>
      <w:hyperlink r:id="rId12" w:history="1">
        <w:r w:rsidRPr="00AC5267">
          <w:rPr>
            <w:rStyle w:val="Hyperlink"/>
          </w:rPr>
          <w:t>https://www.elastic.co/blog/importing-csv-and-log-data-into-elasticsearch-with-file-data-visualizer</w:t>
        </w:r>
      </w:hyperlink>
      <w:r w:rsidRPr="005F283C">
        <w:t xml:space="preserve">, which got </w:t>
      </w:r>
      <w:r>
        <w:t xml:space="preserve">me started in the right direction. </w:t>
      </w:r>
    </w:p>
    <w:p w14:paraId="7D3BD50D" w14:textId="77777777" w:rsidR="00246566" w:rsidRDefault="00246566" w:rsidP="00246566">
      <w:pPr>
        <w:pStyle w:val="BodyText"/>
        <w:rPr>
          <w:moveTo w:id="59" w:author="Pete Welcher" w:date="2019-11-08T13:11:00Z"/>
        </w:rPr>
      </w:pPr>
      <w:moveToRangeStart w:id="60" w:author="Pete Welcher" w:date="2019-11-08T13:11:00Z" w:name="move24111120"/>
      <w:moveTo w:id="61" w:author="Pete Welcher" w:date="2019-11-08T13:11:00Z">
        <w:r>
          <w:t xml:space="preserve">It turns out there is a new experimental feature in </w:t>
        </w:r>
        <w:proofErr w:type="spellStart"/>
        <w:r>
          <w:t>ElasticSearch</w:t>
        </w:r>
        <w:proofErr w:type="spellEnd"/>
        <w:r>
          <w:t xml:space="preserve"> / Kibana: manual import of log data. The following screen captures are tightly focused on syslog data, whereas the above blog was more focused on CSV data import. </w:t>
        </w:r>
      </w:moveTo>
    </w:p>
    <w:moveToRangeEnd w:id="60"/>
    <w:p w14:paraId="77A77188" w14:textId="77777777" w:rsidR="00246566" w:rsidRDefault="00545323" w:rsidP="00545323">
      <w:pPr>
        <w:pStyle w:val="BodyText"/>
        <w:rPr>
          <w:ins w:id="62" w:author="Pete Welcher" w:date="2019-11-08T13:12:00Z"/>
        </w:rPr>
      </w:pPr>
      <w:r>
        <w:t xml:space="preserve">It notes that the size of the file that is imported is limited to 100 MB. </w:t>
      </w:r>
      <w:del w:id="63" w:author="David Donati" w:date="2019-10-29T15:43:00Z">
        <w:r w:rsidDel="00D174CE">
          <w:delText>So</w:delText>
        </w:r>
      </w:del>
      <w:ins w:id="64" w:author="David Donati" w:date="2019-10-29T15:43:00Z">
        <w:r w:rsidR="00D174CE">
          <w:t>So,</w:t>
        </w:r>
      </w:ins>
      <w:r>
        <w:t xml:space="preserve"> this feature is handy for spot analysis and learning right now, but not for full syslog from many Cisco devices</w:t>
      </w:r>
      <w:del w:id="65" w:author="David Donati" w:date="2019-10-29T15:43:00Z">
        <w:r w:rsidDel="00D174CE">
          <w:delText>.</w:delText>
        </w:r>
      </w:del>
      <w:r>
        <w:t xml:space="preserve"> (I was going to word that as “network devices”, but I am greatly underwhelmed by the usefulness of Juniper and HP syslog messages</w:t>
      </w:r>
      <w:del w:id="66" w:author="David Donati" w:date="2019-10-29T15:43:00Z">
        <w:r w:rsidDel="00D174CE">
          <w:delText>.</w:delText>
        </w:r>
      </w:del>
      <w:r>
        <w:t>)</w:t>
      </w:r>
      <w:ins w:id="67" w:author="David Donati" w:date="2019-10-29T15:43:00Z">
        <w:r w:rsidR="00D174CE">
          <w:t>.</w:t>
        </w:r>
      </w:ins>
      <w:ins w:id="68" w:author="Pete Welcher" w:date="2019-11-08T13:10:00Z">
        <w:r w:rsidR="00246566">
          <w:t xml:space="preserve"> </w:t>
        </w:r>
      </w:ins>
    </w:p>
    <w:p w14:paraId="6D2992F5" w14:textId="394CC66D" w:rsidR="00545323" w:rsidRDefault="00246566" w:rsidP="00545323">
      <w:pPr>
        <w:pStyle w:val="BodyText"/>
      </w:pPr>
      <w:ins w:id="69" w:author="Pete Welcher" w:date="2019-11-08T13:10:00Z">
        <w:r>
          <w:t xml:space="preserve">That </w:t>
        </w:r>
      </w:ins>
      <w:ins w:id="70" w:author="Pete Welcher" w:date="2019-11-08T13:12:00Z">
        <w:r>
          <w:t xml:space="preserve">last caveat </w:t>
        </w:r>
      </w:ins>
      <w:ins w:id="71" w:author="Pete Welcher" w:date="2019-11-08T13:10:00Z">
        <w:r>
          <w:t>only refers to direct import</w:t>
        </w:r>
      </w:ins>
      <w:ins w:id="72" w:author="Pete Welcher" w:date="2019-11-08T13:12:00Z">
        <w:r>
          <w:t xml:space="preserve"> from a file</w:t>
        </w:r>
      </w:ins>
      <w:ins w:id="73" w:author="Pete Welcher" w:date="2019-11-08T13:10:00Z">
        <w:r>
          <w:t>. Forwarding syslog to ELK is not size limited (</w:t>
        </w:r>
      </w:ins>
      <w:ins w:id="74" w:author="Pete Welcher" w:date="2019-11-08T13:11:00Z">
        <w:r>
          <w:t xml:space="preserve">other than by the size of your server, associated storage, etc., of course). </w:t>
        </w:r>
      </w:ins>
    </w:p>
    <w:p w14:paraId="2924A224" w14:textId="16E57EBD" w:rsidR="005F283C" w:rsidDel="00246566" w:rsidRDefault="005F283C" w:rsidP="005F283C">
      <w:pPr>
        <w:pStyle w:val="BodyText"/>
        <w:rPr>
          <w:moveFrom w:id="75" w:author="Pete Welcher" w:date="2019-11-08T13:11:00Z"/>
        </w:rPr>
      </w:pPr>
      <w:moveFromRangeStart w:id="76" w:author="Pete Welcher" w:date="2019-11-08T13:11:00Z" w:name="move24111120"/>
      <w:moveFrom w:id="77" w:author="Pete Welcher" w:date="2019-11-08T13:11:00Z">
        <w:r w:rsidDel="00246566">
          <w:t xml:space="preserve">It turns out there is a new experimental feature in ElasticSearch / Kibana: manual import of log data. The following screen captures are tightly focused on syslog data, whereas the above blog was more focused on CSV data import. </w:t>
        </w:r>
      </w:moveFrom>
    </w:p>
    <w:moveFromRangeEnd w:id="76"/>
    <w:p w14:paraId="05AC62E3" w14:textId="0EC79208" w:rsidR="000D7FA6" w:rsidRDefault="005F283C" w:rsidP="005851A0">
      <w:pPr>
        <w:pStyle w:val="BodyText"/>
      </w:pPr>
      <w:r>
        <w:t>Note that t</w:t>
      </w:r>
      <w:r w:rsidR="000D7FA6">
        <w:t xml:space="preserve">he </w:t>
      </w:r>
      <w:r>
        <w:t>previous</w:t>
      </w:r>
      <w:r w:rsidR="000D7FA6">
        <w:t xml:space="preserve"> </w:t>
      </w:r>
      <w:r>
        <w:t>screen capture</w:t>
      </w:r>
      <w:r w:rsidR="000D7FA6">
        <w:t xml:space="preserve"> has a red circle around it. Clicking on the link in the circle brings th</w:t>
      </w:r>
      <w:r w:rsidR="005851A0">
        <w:t>e following screen</w:t>
      </w:r>
      <w:r w:rsidR="000D7FA6">
        <w:t xml:space="preserve"> up: </w:t>
      </w:r>
    </w:p>
    <w:p w14:paraId="0DDBF2E3" w14:textId="77777777" w:rsidR="000D7FA6" w:rsidRDefault="000D7FA6" w:rsidP="000D7FA6">
      <w:pPr>
        <w:pStyle w:val="BodyText"/>
      </w:pPr>
    </w:p>
    <w:p w14:paraId="3A8A4212" w14:textId="76B64234" w:rsidR="000D7FA6" w:rsidRDefault="000D7FA6" w:rsidP="000D7FA6">
      <w:pPr>
        <w:pStyle w:val="BodyText"/>
        <w:ind w:left="0"/>
      </w:pPr>
      <w:r w:rsidRPr="000D7FA6">
        <w:rPr>
          <w:noProof/>
        </w:rPr>
        <w:lastRenderedPageBreak/>
        <w:drawing>
          <wp:inline distT="0" distB="0" distL="0" distR="0" wp14:anchorId="4916BB80" wp14:editId="185DBD35">
            <wp:extent cx="5553246" cy="3363985"/>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581488" cy="3381093"/>
                    </a:xfrm>
                    <a:prstGeom prst="rect">
                      <a:avLst/>
                    </a:prstGeom>
                  </pic:spPr>
                </pic:pic>
              </a:graphicData>
            </a:graphic>
          </wp:inline>
        </w:drawing>
      </w:r>
    </w:p>
    <w:p w14:paraId="5E34054F" w14:textId="77777777" w:rsidR="000D7FA6" w:rsidRPr="000D7FA6" w:rsidRDefault="000D7FA6" w:rsidP="000D7FA6">
      <w:pPr>
        <w:pStyle w:val="BodyText"/>
      </w:pPr>
    </w:p>
    <w:p w14:paraId="2AFF69E4" w14:textId="2991A368" w:rsidR="000D7FA6" w:rsidRDefault="005F283C" w:rsidP="0023685D">
      <w:pPr>
        <w:pStyle w:val="BodyText"/>
      </w:pPr>
      <w:r>
        <w:t>C</w:t>
      </w:r>
      <w:r w:rsidR="000D7FA6">
        <w:t>lick on the “Select” at the bottom</w:t>
      </w:r>
      <w:r>
        <w:t xml:space="preserve"> to start log data import. C</w:t>
      </w:r>
      <w:r w:rsidR="000D7FA6">
        <w:t xml:space="preserve">hoose a file of syslog data. </w:t>
      </w:r>
    </w:p>
    <w:p w14:paraId="79220895" w14:textId="73B0835B" w:rsidR="000D7FA6" w:rsidRDefault="00C952A2" w:rsidP="00C952A2">
      <w:pPr>
        <w:pStyle w:val="BodyText"/>
        <w:ind w:left="-720"/>
      </w:pPr>
      <w:r w:rsidRPr="00C952A2">
        <w:rPr>
          <w:noProof/>
        </w:rPr>
        <w:lastRenderedPageBreak/>
        <w:drawing>
          <wp:inline distT="0" distB="0" distL="0" distR="0" wp14:anchorId="55AC3457" wp14:editId="3CD651C9">
            <wp:extent cx="6862618" cy="509497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3367" t="3023" r="4085" b="6281"/>
                    <a:stretch/>
                  </pic:blipFill>
                  <pic:spPr bwMode="auto">
                    <a:xfrm>
                      <a:off x="0" y="0"/>
                      <a:ext cx="6901392" cy="5123760"/>
                    </a:xfrm>
                    <a:prstGeom prst="rect">
                      <a:avLst/>
                    </a:prstGeom>
                    <a:ln>
                      <a:noFill/>
                    </a:ln>
                    <a:extLst>
                      <a:ext uri="{53640926-AAD7-44D8-BBD7-CCE9431645EC}">
                        <a14:shadowObscured xmlns:a14="http://schemas.microsoft.com/office/drawing/2010/main"/>
                      </a:ext>
                    </a:extLst>
                  </pic:spPr>
                </pic:pic>
              </a:graphicData>
            </a:graphic>
          </wp:inline>
        </w:drawing>
      </w:r>
    </w:p>
    <w:p w14:paraId="74D848EA" w14:textId="77777777" w:rsidR="00AF7337" w:rsidRDefault="00AF7337" w:rsidP="0023685D">
      <w:pPr>
        <w:pStyle w:val="BodyText"/>
      </w:pPr>
    </w:p>
    <w:p w14:paraId="6774ECBB" w14:textId="75BDCAFA" w:rsidR="000D7FA6" w:rsidRDefault="00C952A2" w:rsidP="0023685D">
      <w:pPr>
        <w:pStyle w:val="BodyText"/>
      </w:pPr>
      <w:r>
        <w:t xml:space="preserve">The system tries to find a pattern matching the data. In this case, I’d like to do better. One of my objectives was to see whether this approach could potentially do better than the PERL script fiddling I’ve been </w:t>
      </w:r>
      <w:del w:id="78" w:author="Pete Welcher" w:date="2019-11-08T13:12:00Z">
        <w:r w:rsidDel="00246566">
          <w:delText>using</w:delText>
        </w:r>
      </w:del>
      <w:ins w:id="79" w:author="Pete Welcher" w:date="2019-11-08T13:12:00Z">
        <w:r w:rsidR="00246566">
          <w:t>doing</w:t>
        </w:r>
      </w:ins>
      <w:r>
        <w:t xml:space="preserve">. </w:t>
      </w:r>
    </w:p>
    <w:p w14:paraId="75CF705A" w14:textId="7ADE71AC" w:rsidR="00C952A2" w:rsidRDefault="00C952A2" w:rsidP="0023685D">
      <w:pPr>
        <w:pStyle w:val="BodyText"/>
      </w:pPr>
      <w:r>
        <w:t xml:space="preserve">Clicking on “Override settings” in the above lets you supply your own pattern. It brings up: </w:t>
      </w:r>
    </w:p>
    <w:p w14:paraId="42BBC0A8" w14:textId="4BBA8C50" w:rsidR="00C952A2" w:rsidRDefault="00C952A2" w:rsidP="0023685D">
      <w:pPr>
        <w:pStyle w:val="BodyText"/>
      </w:pPr>
      <w:r w:rsidRPr="00C952A2">
        <w:rPr>
          <w:noProof/>
        </w:rPr>
        <w:lastRenderedPageBreak/>
        <w:drawing>
          <wp:inline distT="0" distB="0" distL="0" distR="0" wp14:anchorId="5DA986DC" wp14:editId="713F97E4">
            <wp:extent cx="4516582" cy="5735480"/>
            <wp:effectExtent l="0" t="0" r="508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540353" cy="5765667"/>
                    </a:xfrm>
                    <a:prstGeom prst="rect">
                      <a:avLst/>
                    </a:prstGeom>
                  </pic:spPr>
                </pic:pic>
              </a:graphicData>
            </a:graphic>
          </wp:inline>
        </w:drawing>
      </w:r>
    </w:p>
    <w:p w14:paraId="4EA5BD3E" w14:textId="0BAA6736" w:rsidR="00C952A2" w:rsidRDefault="00C952A2" w:rsidP="0023685D">
      <w:pPr>
        <w:pStyle w:val="BodyText"/>
      </w:pPr>
    </w:p>
    <w:p w14:paraId="234649F3" w14:textId="0AC4A266" w:rsidR="00C952A2" w:rsidRDefault="00C952A2" w:rsidP="0023685D">
      <w:pPr>
        <w:pStyle w:val="BodyText"/>
      </w:pPr>
      <w:r>
        <w:t>After a good bit of experimenting, I replaced the pattern with the line:</w:t>
      </w:r>
    </w:p>
    <w:p w14:paraId="7208B8AF" w14:textId="77777777" w:rsidR="00C952A2" w:rsidRDefault="00C952A2" w:rsidP="00C952A2">
      <w:pPr>
        <w:pStyle w:val="CommandSyntax"/>
      </w:pPr>
    </w:p>
    <w:p w14:paraId="4003F6D1" w14:textId="53A20A82" w:rsidR="00C952A2" w:rsidRDefault="00C952A2" w:rsidP="00C952A2">
      <w:pPr>
        <w:pStyle w:val="CommandSyntax"/>
      </w:pPr>
      <w:r>
        <w:t>%{TIMESTAMP_ISO</w:t>
      </w:r>
      <w:proofErr w:type="gramStart"/>
      <w:r>
        <w:t>8601:timestamp</w:t>
      </w:r>
      <w:proofErr w:type="gramEnd"/>
      <w:r>
        <w:t>} %{</w:t>
      </w:r>
      <w:proofErr w:type="spellStart"/>
      <w:r>
        <w:t>IP:ipaddress</w:t>
      </w:r>
      <w:proofErr w:type="spellEnd"/>
      <w:r>
        <w:t>} .*?%{</w:t>
      </w:r>
      <w:proofErr w:type="spellStart"/>
      <w:r>
        <w:t>INT:field</w:t>
      </w:r>
      <w:proofErr w:type="spellEnd"/>
      <w:r>
        <w:t xml:space="preserve">}.*? </w:t>
      </w:r>
      <w:proofErr w:type="gramStart"/>
      <w:r>
        <w:t>.*</w:t>
      </w:r>
      <w:proofErr w:type="gramEnd"/>
      <w:r>
        <w:t>?%{SYSLOGTIMESTAMP:extra_timestamp}.*%{WORD:key}-(%{WORD:key2})?(-)?%{INT:severity}-%{WORD:errcode}: %{</w:t>
      </w:r>
      <w:proofErr w:type="spellStart"/>
      <w:r>
        <w:t>GREEDYDATA:message</w:t>
      </w:r>
      <w:proofErr w:type="spellEnd"/>
      <w:r>
        <w:t>}</w:t>
      </w:r>
    </w:p>
    <w:p w14:paraId="0A79FDAA" w14:textId="77777777" w:rsidR="00C952A2" w:rsidRDefault="00C952A2" w:rsidP="00C952A2">
      <w:pPr>
        <w:pStyle w:val="CommandSyntax"/>
      </w:pPr>
    </w:p>
    <w:p w14:paraId="79FD155D" w14:textId="3496CC0B" w:rsidR="00C952A2" w:rsidRDefault="00C952A2" w:rsidP="0023685D">
      <w:pPr>
        <w:pStyle w:val="BodyText"/>
      </w:pPr>
    </w:p>
    <w:p w14:paraId="71367234" w14:textId="77777777" w:rsidR="00A3154B" w:rsidRDefault="00C952A2" w:rsidP="0023685D">
      <w:pPr>
        <w:pStyle w:val="BodyText"/>
      </w:pPr>
      <w:r>
        <w:t>And clicked Apply.</w:t>
      </w:r>
    </w:p>
    <w:p w14:paraId="67E131F0" w14:textId="6B16BE00" w:rsidR="00AF7337" w:rsidRDefault="00A3154B" w:rsidP="00A3154B">
      <w:pPr>
        <w:pStyle w:val="BodyText"/>
        <w:pBdr>
          <w:top w:val="single" w:sz="4" w:space="1" w:color="auto"/>
          <w:left w:val="single" w:sz="4" w:space="4" w:color="auto"/>
          <w:bottom w:val="single" w:sz="4" w:space="1" w:color="auto"/>
          <w:right w:val="single" w:sz="4" w:space="4" w:color="auto"/>
        </w:pBdr>
      </w:pPr>
      <w:r w:rsidRPr="00A3154B">
        <w:rPr>
          <w:b/>
          <w:bCs/>
        </w:rPr>
        <w:lastRenderedPageBreak/>
        <w:t>Note:</w:t>
      </w:r>
      <w:r>
        <w:t xml:space="preserve"> Your Mileage May Vary. I’ve seen a lot of different formats for storing syslog data over the years. The above may well need to be adjusted to better fit your site’s format. </w:t>
      </w:r>
      <w:r w:rsidR="00C952A2">
        <w:t xml:space="preserve"> </w:t>
      </w:r>
    </w:p>
    <w:p w14:paraId="181E8330" w14:textId="522836F7" w:rsidR="00C952A2" w:rsidRDefault="00C952A2" w:rsidP="0023685D">
      <w:pPr>
        <w:pStyle w:val="BodyText"/>
      </w:pPr>
      <w:r>
        <w:t>“Experimenting” here means trying a pattern, clicking Apply and other steps, then starting over. More on that below</w:t>
      </w:r>
      <w:r w:rsidR="00760C99">
        <w:t>: we’ll come back to patterns</w:t>
      </w:r>
      <w:r>
        <w:t>.</w:t>
      </w:r>
      <w:r w:rsidR="00AF7337">
        <w:t xml:space="preserve"> There’s a better way to do that. </w:t>
      </w:r>
    </w:p>
    <w:p w14:paraId="44EB162A" w14:textId="0ABC0DDF" w:rsidR="00C952A2" w:rsidRDefault="00C952A2" w:rsidP="0023685D">
      <w:pPr>
        <w:pStyle w:val="BodyText"/>
      </w:pPr>
      <w:r>
        <w:t>That brings up the following:</w:t>
      </w:r>
    </w:p>
    <w:p w14:paraId="6B6CE113" w14:textId="05612879" w:rsidR="00C952A2" w:rsidRDefault="00C952A2" w:rsidP="00C952A2">
      <w:pPr>
        <w:pStyle w:val="BodyText"/>
        <w:ind w:left="-720"/>
      </w:pPr>
      <w:r w:rsidRPr="00C952A2">
        <w:rPr>
          <w:noProof/>
        </w:rPr>
        <w:drawing>
          <wp:inline distT="0" distB="0" distL="0" distR="0" wp14:anchorId="7B5A5B68" wp14:editId="2E5EA684">
            <wp:extent cx="6871855" cy="43602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908073" cy="4383231"/>
                    </a:xfrm>
                    <a:prstGeom prst="rect">
                      <a:avLst/>
                    </a:prstGeom>
                  </pic:spPr>
                </pic:pic>
              </a:graphicData>
            </a:graphic>
          </wp:inline>
        </w:drawing>
      </w:r>
    </w:p>
    <w:p w14:paraId="39DAED73" w14:textId="6CA02AE3" w:rsidR="00C952A2" w:rsidRDefault="00C952A2" w:rsidP="0023685D">
      <w:pPr>
        <w:pStyle w:val="BodyText"/>
      </w:pPr>
    </w:p>
    <w:p w14:paraId="579A2FF6" w14:textId="1D4E8E7A" w:rsidR="00760C99" w:rsidRDefault="00760C99" w:rsidP="0023685D">
      <w:pPr>
        <w:pStyle w:val="BodyText"/>
      </w:pPr>
      <w:r>
        <w:t>Scrolling a bit confirms the data is being read properly</w:t>
      </w:r>
      <w:r w:rsidR="005851A0">
        <w:t xml:space="preserve"> (note the values listed for each of the fields)</w:t>
      </w:r>
      <w:r>
        <w:t>:</w:t>
      </w:r>
    </w:p>
    <w:p w14:paraId="729EC84F" w14:textId="15D66054" w:rsidR="00760C99" w:rsidRDefault="00760C99" w:rsidP="00760C99">
      <w:pPr>
        <w:pStyle w:val="BodyText"/>
        <w:ind w:left="-720"/>
      </w:pPr>
      <w:r w:rsidRPr="00760C99">
        <w:rPr>
          <w:noProof/>
        </w:rPr>
        <w:lastRenderedPageBreak/>
        <w:drawing>
          <wp:inline distT="0" distB="0" distL="0" distR="0" wp14:anchorId="5C3A2FE9" wp14:editId="1C89784F">
            <wp:extent cx="6862618" cy="505583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3497" t="3197" r="3542" b="6402"/>
                    <a:stretch/>
                  </pic:blipFill>
                  <pic:spPr bwMode="auto">
                    <a:xfrm>
                      <a:off x="0" y="0"/>
                      <a:ext cx="6885213" cy="5072482"/>
                    </a:xfrm>
                    <a:prstGeom prst="rect">
                      <a:avLst/>
                    </a:prstGeom>
                    <a:ln>
                      <a:noFill/>
                    </a:ln>
                    <a:extLst>
                      <a:ext uri="{53640926-AAD7-44D8-BBD7-CCE9431645EC}">
                        <a14:shadowObscured xmlns:a14="http://schemas.microsoft.com/office/drawing/2010/main"/>
                      </a:ext>
                    </a:extLst>
                  </pic:spPr>
                </pic:pic>
              </a:graphicData>
            </a:graphic>
          </wp:inline>
        </w:drawing>
      </w:r>
    </w:p>
    <w:p w14:paraId="2DFAC59B" w14:textId="77777777" w:rsidR="00AF7337" w:rsidRDefault="00AF7337" w:rsidP="0023685D">
      <w:pPr>
        <w:pStyle w:val="BodyText"/>
      </w:pPr>
    </w:p>
    <w:p w14:paraId="13B0D137" w14:textId="1C9487A9" w:rsidR="00760C99" w:rsidRDefault="00760C99" w:rsidP="0023685D">
      <w:pPr>
        <w:pStyle w:val="BodyText"/>
      </w:pPr>
      <w:r>
        <w:t xml:space="preserve">Clicking on Import then </w:t>
      </w:r>
      <w:r w:rsidR="005F283C">
        <w:t xml:space="preserve">prepares to </w:t>
      </w:r>
      <w:r>
        <w:t xml:space="preserve">import the data, processing it according to the pattern. </w:t>
      </w:r>
      <w:r w:rsidR="005F283C">
        <w:t xml:space="preserve">That brings up the next screen, shown below. You do </w:t>
      </w:r>
      <w:r w:rsidR="00AF7337">
        <w:t xml:space="preserve">then </w:t>
      </w:r>
      <w:r w:rsidR="005F283C">
        <w:t xml:space="preserve">have to supply a name for the data and pattern. </w:t>
      </w:r>
    </w:p>
    <w:p w14:paraId="0007F8FF" w14:textId="1B84FDB6" w:rsidR="00760C99" w:rsidRDefault="005F283C" w:rsidP="0023685D">
      <w:pPr>
        <w:pStyle w:val="BodyText"/>
      </w:pPr>
      <w:r w:rsidRPr="005F283C">
        <w:rPr>
          <w:noProof/>
        </w:rPr>
        <w:lastRenderedPageBreak/>
        <w:drawing>
          <wp:inline distT="0" distB="0" distL="0" distR="0" wp14:anchorId="5805F579" wp14:editId="30409383">
            <wp:extent cx="5347855" cy="262993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59657" cy="2635737"/>
                    </a:xfrm>
                    <a:prstGeom prst="rect">
                      <a:avLst/>
                    </a:prstGeom>
                  </pic:spPr>
                </pic:pic>
              </a:graphicData>
            </a:graphic>
          </wp:inline>
        </w:drawing>
      </w:r>
    </w:p>
    <w:p w14:paraId="572868CA" w14:textId="4448F29C" w:rsidR="005F283C" w:rsidRDefault="005F283C" w:rsidP="0023685D">
      <w:pPr>
        <w:pStyle w:val="BodyText"/>
      </w:pPr>
    </w:p>
    <w:p w14:paraId="3D9033B9" w14:textId="58BF4BEC" w:rsidR="005F283C" w:rsidRDefault="005F283C" w:rsidP="0023685D">
      <w:pPr>
        <w:pStyle w:val="BodyText"/>
      </w:pPr>
      <w:r>
        <w:t xml:space="preserve">Click on Import, and you </w:t>
      </w:r>
      <w:r w:rsidR="00AF7337">
        <w:t xml:space="preserve">will </w:t>
      </w:r>
      <w:r>
        <w:t>see status:</w:t>
      </w:r>
    </w:p>
    <w:p w14:paraId="1A521062" w14:textId="30CABFC4" w:rsidR="005F283C" w:rsidRDefault="005F283C" w:rsidP="005F283C">
      <w:pPr>
        <w:pStyle w:val="BodyText"/>
        <w:ind w:left="-720"/>
      </w:pPr>
      <w:r w:rsidRPr="005F283C">
        <w:rPr>
          <w:noProof/>
        </w:rPr>
        <w:lastRenderedPageBreak/>
        <w:drawing>
          <wp:inline distT="0" distB="0" distL="0" distR="0" wp14:anchorId="6D2B7FA4" wp14:editId="3B0E6AD5">
            <wp:extent cx="6853382" cy="5131259"/>
            <wp:effectExtent l="0" t="0" r="508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3637" t="2312" r="3692" b="6102"/>
                    <a:stretch/>
                  </pic:blipFill>
                  <pic:spPr bwMode="auto">
                    <a:xfrm>
                      <a:off x="0" y="0"/>
                      <a:ext cx="6873202" cy="5146098"/>
                    </a:xfrm>
                    <a:prstGeom prst="rect">
                      <a:avLst/>
                    </a:prstGeom>
                    <a:ln>
                      <a:noFill/>
                    </a:ln>
                    <a:extLst>
                      <a:ext uri="{53640926-AAD7-44D8-BBD7-CCE9431645EC}">
                        <a14:shadowObscured xmlns:a14="http://schemas.microsoft.com/office/drawing/2010/main"/>
                      </a:ext>
                    </a:extLst>
                  </pic:spPr>
                </pic:pic>
              </a:graphicData>
            </a:graphic>
          </wp:inline>
        </w:drawing>
      </w:r>
    </w:p>
    <w:p w14:paraId="3555A19B" w14:textId="77777777" w:rsidR="00AF7337" w:rsidRDefault="00AF7337" w:rsidP="0023685D">
      <w:pPr>
        <w:pStyle w:val="BodyText"/>
      </w:pPr>
    </w:p>
    <w:p w14:paraId="5588E688" w14:textId="21BD8F95" w:rsidR="005F283C" w:rsidRDefault="005F283C" w:rsidP="0023685D">
      <w:pPr>
        <w:pStyle w:val="BodyText"/>
      </w:pPr>
      <w:r>
        <w:t>When that finishes you get a status summary</w:t>
      </w:r>
      <w:r w:rsidR="00AF7337">
        <w:t xml:space="preserve"> at the bottom of that screen / page</w:t>
      </w:r>
      <w:r>
        <w:t>:</w:t>
      </w:r>
    </w:p>
    <w:p w14:paraId="4CA7175D" w14:textId="03999A51" w:rsidR="005F283C" w:rsidRDefault="005F283C" w:rsidP="00AF7337">
      <w:pPr>
        <w:pStyle w:val="BodyText"/>
        <w:ind w:left="-720"/>
      </w:pPr>
      <w:r w:rsidRPr="005F283C">
        <w:rPr>
          <w:noProof/>
        </w:rPr>
        <w:lastRenderedPageBreak/>
        <w:drawing>
          <wp:inline distT="0" distB="0" distL="0" distR="0" wp14:anchorId="36C1C229" wp14:editId="49D8A36C">
            <wp:extent cx="6844519" cy="3528291"/>
            <wp:effectExtent l="0" t="0" r="127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857328" cy="3534894"/>
                    </a:xfrm>
                    <a:prstGeom prst="rect">
                      <a:avLst/>
                    </a:prstGeom>
                  </pic:spPr>
                </pic:pic>
              </a:graphicData>
            </a:graphic>
          </wp:inline>
        </w:drawing>
      </w:r>
    </w:p>
    <w:p w14:paraId="4ADCDC08" w14:textId="77777777" w:rsidR="00AF7337" w:rsidRDefault="00AF7337" w:rsidP="005F283C">
      <w:pPr>
        <w:pStyle w:val="BodyText"/>
      </w:pPr>
    </w:p>
    <w:p w14:paraId="1BCCF649" w14:textId="55EF4019" w:rsidR="00760C99" w:rsidRDefault="005F283C" w:rsidP="005F283C">
      <w:pPr>
        <w:pStyle w:val="BodyText"/>
      </w:pPr>
      <w:r>
        <w:t xml:space="preserve">That indicates that 36142 lines were read, and 19 failed to match the pattern. </w:t>
      </w:r>
      <w:r w:rsidR="00AF7337">
        <w:t>Not bad!</w:t>
      </w:r>
    </w:p>
    <w:p w14:paraId="6EEB1D43" w14:textId="35DD296F" w:rsidR="005F283C" w:rsidRDefault="005851A0" w:rsidP="0023685D">
      <w:pPr>
        <w:pStyle w:val="BodyText"/>
      </w:pPr>
      <w:r>
        <w:t xml:space="preserve">You </w:t>
      </w:r>
      <w:r w:rsidR="005F283C">
        <w:t>won’t be able to proceed</w:t>
      </w:r>
      <w:r w:rsidR="00C952A2">
        <w:t xml:space="preserve"> if the initial syslog lines don’t match the pattern. </w:t>
      </w:r>
    </w:p>
    <w:p w14:paraId="5EDC61AD" w14:textId="5FBB2D40" w:rsidR="00C952A2" w:rsidRDefault="005F283C" w:rsidP="0023685D">
      <w:pPr>
        <w:pStyle w:val="BodyText"/>
      </w:pPr>
      <w:r>
        <w:t>F</w:t>
      </w:r>
      <w:r w:rsidR="00C952A2">
        <w:t>or received data</w:t>
      </w:r>
      <w:r>
        <w:t xml:space="preserve"> processed by </w:t>
      </w:r>
      <w:proofErr w:type="spellStart"/>
      <w:r>
        <w:t>LogStash</w:t>
      </w:r>
      <w:proofErr w:type="spellEnd"/>
      <w:r w:rsidR="00C952A2">
        <w:t xml:space="preserve">, </w:t>
      </w:r>
      <w:r>
        <w:t xml:space="preserve">I believe that </w:t>
      </w:r>
      <w:r w:rsidR="00C952A2">
        <w:t>lines that don’t match are just ignored</w:t>
      </w:r>
      <w:r>
        <w:t xml:space="preserve">, just as occurred above. </w:t>
      </w:r>
    </w:p>
    <w:p w14:paraId="2C742142" w14:textId="0C2679D3" w:rsidR="003C0092" w:rsidRDefault="003C0092" w:rsidP="003C0092">
      <w:pPr>
        <w:pStyle w:val="PlainHeading3"/>
      </w:pPr>
      <w:r>
        <w:t xml:space="preserve">Grok </w:t>
      </w:r>
      <w:r w:rsidR="000D7FA6">
        <w:t>Patterns</w:t>
      </w:r>
    </w:p>
    <w:p w14:paraId="20FA8BB2" w14:textId="6181EC6A" w:rsidR="005F283C" w:rsidRDefault="00AF7337" w:rsidP="000D7FA6">
      <w:pPr>
        <w:pStyle w:val="BodyText"/>
      </w:pPr>
      <w:r>
        <w:t xml:space="preserve">From the above, you </w:t>
      </w:r>
      <w:r w:rsidR="005F283C">
        <w:t xml:space="preserve">can see that </w:t>
      </w:r>
      <w:r>
        <w:t xml:space="preserve">the </w:t>
      </w:r>
      <w:r w:rsidR="005F283C">
        <w:t>patterns are rather important in getting our syslog data into the system.</w:t>
      </w:r>
    </w:p>
    <w:p w14:paraId="491DA412" w14:textId="3E2A587F" w:rsidR="00AF7337" w:rsidRDefault="000D7FA6" w:rsidP="000D7FA6">
      <w:pPr>
        <w:pStyle w:val="BodyText"/>
      </w:pPr>
      <w:r>
        <w:t>Google search led to some hits</w:t>
      </w:r>
      <w:r w:rsidR="00545323">
        <w:t xml:space="preserve">, </w:t>
      </w:r>
      <w:r>
        <w:t>listed under References below, but neither seemed aligned with where I wanted to go. I also had some problems with the match patterns</w:t>
      </w:r>
      <w:ins w:id="80" w:author="David Donati" w:date="2019-10-29T15:47:00Z">
        <w:r w:rsidR="00D174CE">
          <w:t>,</w:t>
        </w:r>
      </w:ins>
      <w:del w:id="81" w:author="David Donati" w:date="2019-10-29T15:47:00Z">
        <w:r w:rsidDel="00D174CE">
          <w:delText xml:space="preserve"> –</w:delText>
        </w:r>
      </w:del>
      <w:r>
        <w:t xml:space="preserve"> but </w:t>
      </w:r>
      <w:ins w:id="82" w:author="David Donati" w:date="2019-10-29T15:47:00Z">
        <w:r w:rsidR="00D174CE">
          <w:t xml:space="preserve">I </w:t>
        </w:r>
      </w:ins>
      <w:r>
        <w:t xml:space="preserve">appreciate them </w:t>
      </w:r>
      <w:ins w:id="83" w:author="David Donati" w:date="2019-10-29T15:47:00Z">
        <w:r w:rsidR="00D174CE">
          <w:t>since they</w:t>
        </w:r>
      </w:ins>
      <w:del w:id="84" w:author="David Donati" w:date="2019-10-29T15:47:00Z">
        <w:r w:rsidDel="00D174CE">
          <w:delText>as</w:delText>
        </w:r>
      </w:del>
      <w:r>
        <w:t xml:space="preserve"> help</w:t>
      </w:r>
      <w:ins w:id="85" w:author="David Donati" w:date="2019-10-29T15:47:00Z">
        <w:r w:rsidR="00D174CE">
          <w:t>ed</w:t>
        </w:r>
      </w:ins>
      <w:del w:id="86" w:author="David Donati" w:date="2019-10-29T15:47:00Z">
        <w:r w:rsidDel="00D174CE">
          <w:delText>ing</w:delText>
        </w:r>
      </w:del>
      <w:r>
        <w:t xml:space="preserve"> me get started. </w:t>
      </w:r>
    </w:p>
    <w:p w14:paraId="555D78EE" w14:textId="50578888" w:rsidR="000D7FA6" w:rsidRPr="0023685D" w:rsidRDefault="000D7FA6" w:rsidP="000D7FA6">
      <w:pPr>
        <w:pStyle w:val="BodyText"/>
      </w:pPr>
      <w:r>
        <w:t>Let’s discuss grok patterns.</w:t>
      </w:r>
    </w:p>
    <w:p w14:paraId="5BCFDF41" w14:textId="6A6A08BE" w:rsidR="003C0092" w:rsidRDefault="003C0092" w:rsidP="0023685D">
      <w:pPr>
        <w:pStyle w:val="BodyText"/>
      </w:pPr>
      <w:r>
        <w:t xml:space="preserve">The basic way data is handled is to apply “grok” filters to inbound data to </w:t>
      </w:r>
      <w:del w:id="87" w:author="David Donati" w:date="2019-10-29T15:47:00Z">
        <w:r w:rsidDel="00D174CE">
          <w:delText>provide  structure</w:delText>
        </w:r>
      </w:del>
      <w:ins w:id="88" w:author="David Donati" w:date="2019-10-29T15:47:00Z">
        <w:r w:rsidR="00D174CE">
          <w:t>provide structure</w:t>
        </w:r>
      </w:ins>
      <w:r>
        <w:t xml:space="preserve"> to that data, including field names. The filters use patterns for that. There is a file </w:t>
      </w:r>
      <w:r w:rsidR="00AF7337">
        <w:t xml:space="preserve">in the ELK container </w:t>
      </w:r>
      <w:r>
        <w:t xml:space="preserve">with the standard provided patterns. </w:t>
      </w:r>
    </w:p>
    <w:p w14:paraId="4412AC25" w14:textId="72096ABC" w:rsidR="003C0092" w:rsidRDefault="003C0092" w:rsidP="0023685D">
      <w:pPr>
        <w:pStyle w:val="BodyText"/>
      </w:pPr>
      <w:r>
        <w:t xml:space="preserve">You can see what people have built at </w:t>
      </w:r>
      <w:hyperlink r:id="rId21" w:history="1">
        <w:r w:rsidRPr="00702076">
          <w:rPr>
            <w:rStyle w:val="Hyperlink"/>
          </w:rPr>
          <w:t>https://github.com/logstash-plugins/logstash-patterns-core/blob/master/patterns/grok-patterns</w:t>
        </w:r>
      </w:hyperlink>
      <w:r w:rsidR="000D7FA6">
        <w:t>.</w:t>
      </w:r>
      <w:r>
        <w:t xml:space="preserve"> </w:t>
      </w:r>
      <w:r w:rsidR="000D7FA6">
        <w:t xml:space="preserve">They are </w:t>
      </w:r>
      <w:ins w:id="89" w:author="Pete Welcher" w:date="2019-11-08T13:14:00Z">
        <w:r w:rsidR="008C40F4">
          <w:t xml:space="preserve">just </w:t>
        </w:r>
      </w:ins>
      <w:r w:rsidR="000D7FA6">
        <w:t xml:space="preserve">named regular expression patterns. </w:t>
      </w:r>
    </w:p>
    <w:p w14:paraId="5BBB5696" w14:textId="3944DBCC" w:rsidR="003C0092" w:rsidRDefault="003C0092" w:rsidP="0023685D">
      <w:pPr>
        <w:pStyle w:val="BodyText"/>
      </w:pPr>
      <w:r>
        <w:lastRenderedPageBreak/>
        <w:t xml:space="preserve">Example: </w:t>
      </w:r>
    </w:p>
    <w:p w14:paraId="795D7F84" w14:textId="77777777" w:rsidR="003C0092" w:rsidRDefault="003C0092" w:rsidP="003C0092">
      <w:pPr>
        <w:pStyle w:val="CommandSyntax"/>
      </w:pPr>
    </w:p>
    <w:p w14:paraId="21B0EAB1" w14:textId="6DA83531" w:rsidR="003C0092" w:rsidRDefault="003C0092" w:rsidP="000D7FA6">
      <w:pPr>
        <w:pStyle w:val="CommandSyntax"/>
      </w:pPr>
      <w:r>
        <w:t>USERNAME [a-zA-Z0-</w:t>
      </w:r>
      <w:proofErr w:type="gramStart"/>
      <w:r>
        <w:t>9._</w:t>
      </w:r>
      <w:proofErr w:type="gramEnd"/>
      <w:r>
        <w:t>-]+</w:t>
      </w:r>
      <w:r>
        <w:br/>
      </w:r>
    </w:p>
    <w:p w14:paraId="5D567CCA" w14:textId="7F60E5E3" w:rsidR="000D7FA6" w:rsidRDefault="000D7FA6" w:rsidP="0023685D">
      <w:pPr>
        <w:pStyle w:val="BodyText"/>
      </w:pPr>
    </w:p>
    <w:p w14:paraId="436037C4" w14:textId="0BC3A13F" w:rsidR="00545323" w:rsidRDefault="00545323" w:rsidP="0023685D">
      <w:pPr>
        <w:pStyle w:val="BodyText"/>
      </w:pPr>
      <w:r>
        <w:t xml:space="preserve">You would reference that as %{USERNAME} in an ELK pattern. </w:t>
      </w:r>
    </w:p>
    <w:p w14:paraId="67152A49" w14:textId="029FFF53" w:rsidR="005F283C" w:rsidRDefault="005F283C" w:rsidP="0023685D">
      <w:pPr>
        <w:pStyle w:val="BodyText"/>
      </w:pPr>
      <w:r>
        <w:t xml:space="preserve">I started down the path of some </w:t>
      </w:r>
      <w:r w:rsidR="00AF7337">
        <w:t xml:space="preserve">complex and </w:t>
      </w:r>
      <w:r>
        <w:t>ugly regular expressions, then discovered</w:t>
      </w:r>
      <w:r w:rsidR="00545323">
        <w:t xml:space="preserve"> two very useful tools: Grok Constructor</w:t>
      </w:r>
      <w:del w:id="90" w:author="David Donati" w:date="2019-10-29T15:48:00Z">
        <w:r w:rsidR="00545323" w:rsidDel="00D174CE">
          <w:delText>,</w:delText>
        </w:r>
      </w:del>
      <w:r w:rsidR="00545323">
        <w:t xml:space="preserve"> and Grok Debugger. </w:t>
      </w:r>
    </w:p>
    <w:p w14:paraId="526C61F7" w14:textId="365D3C30" w:rsidR="002F5720" w:rsidRDefault="002F5720" w:rsidP="0023685D">
      <w:pPr>
        <w:pStyle w:val="BodyText"/>
      </w:pPr>
      <w:r>
        <w:t xml:space="preserve">Here’s a screen capture from Grok Constructor (you can tell </w:t>
      </w:r>
      <w:ins w:id="91" w:author="Pete Welcher" w:date="2019-11-08T13:14:00Z">
        <w:r w:rsidR="008C40F4">
          <w:t xml:space="preserve">that </w:t>
        </w:r>
      </w:ins>
      <w:r>
        <w:t>because it says so):</w:t>
      </w:r>
    </w:p>
    <w:p w14:paraId="56A6AFCC" w14:textId="77777777" w:rsidR="00AF7337" w:rsidRDefault="00AF7337" w:rsidP="0023685D">
      <w:pPr>
        <w:pStyle w:val="BodyText"/>
      </w:pPr>
    </w:p>
    <w:p w14:paraId="6F64CF48" w14:textId="7A2FE5F4" w:rsidR="00E14D10" w:rsidRDefault="00E14D10" w:rsidP="00E14D10">
      <w:pPr>
        <w:pStyle w:val="BodyText"/>
        <w:ind w:left="-720"/>
      </w:pPr>
      <w:r w:rsidRPr="00E14D10">
        <w:rPr>
          <w:noProof/>
        </w:rPr>
        <w:lastRenderedPageBreak/>
        <w:drawing>
          <wp:inline distT="0" distB="0" distL="0" distR="0" wp14:anchorId="1A95AE70" wp14:editId="0E3478B7">
            <wp:extent cx="6853382" cy="6635300"/>
            <wp:effectExtent l="0" t="0" r="508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3262" t="2674" r="15595" b="6407"/>
                    <a:stretch/>
                  </pic:blipFill>
                  <pic:spPr bwMode="auto">
                    <a:xfrm>
                      <a:off x="0" y="0"/>
                      <a:ext cx="6891289" cy="6672000"/>
                    </a:xfrm>
                    <a:prstGeom prst="rect">
                      <a:avLst/>
                    </a:prstGeom>
                    <a:ln>
                      <a:noFill/>
                    </a:ln>
                    <a:extLst>
                      <a:ext uri="{53640926-AAD7-44D8-BBD7-CCE9431645EC}">
                        <a14:shadowObscured xmlns:a14="http://schemas.microsoft.com/office/drawing/2010/main"/>
                      </a:ext>
                    </a:extLst>
                  </pic:spPr>
                </pic:pic>
              </a:graphicData>
            </a:graphic>
          </wp:inline>
        </w:drawing>
      </w:r>
    </w:p>
    <w:p w14:paraId="73B34A71" w14:textId="77777777" w:rsidR="00AF7337" w:rsidRDefault="00AF7337" w:rsidP="00F27EC7">
      <w:pPr>
        <w:pStyle w:val="BodyText"/>
      </w:pPr>
    </w:p>
    <w:p w14:paraId="1656A79D" w14:textId="6E1BFCAB" w:rsidR="002F5720" w:rsidRDefault="002F5720" w:rsidP="00F27EC7">
      <w:pPr>
        <w:pStyle w:val="BodyText"/>
      </w:pPr>
      <w:r>
        <w:t xml:space="preserve">You put sample syslog in the top dialog box (it </w:t>
      </w:r>
      <w:del w:id="92" w:author="Pete Welcher" w:date="2019-11-08T13:14:00Z">
        <w:r w:rsidDel="008C40F4">
          <w:delText xml:space="preserve">would </w:delText>
        </w:r>
      </w:del>
      <w:ins w:id="93" w:author="Pete Welcher" w:date="2019-11-08T13:14:00Z">
        <w:r w:rsidR="008C40F4">
          <w:t>will</w:t>
        </w:r>
        <w:r w:rsidR="008C40F4">
          <w:t xml:space="preserve"> </w:t>
        </w:r>
      </w:ins>
      <w:r>
        <w:t xml:space="preserve">accept a LOT of lines – start small, then check against a big sample once you think you’ve got the pattern right). Put your pattern in the pattern box, click “Go!”, and below that it’ll tell you what matched and didn’t match the pattern. </w:t>
      </w:r>
    </w:p>
    <w:p w14:paraId="54B5602C" w14:textId="77777777" w:rsidR="008C40F4" w:rsidRDefault="00E14D10" w:rsidP="00F27EC7">
      <w:pPr>
        <w:pStyle w:val="BodyText"/>
        <w:rPr>
          <w:ins w:id="94" w:author="Pete Welcher" w:date="2019-11-08T13:15:00Z"/>
        </w:rPr>
      </w:pPr>
      <w:r>
        <w:t>That very flexible regex gave Kibana indigestion and may have been overkil</w:t>
      </w:r>
      <w:ins w:id="95" w:author="David Donati" w:date="2019-10-29T15:48:00Z">
        <w:r w:rsidR="00D174CE">
          <w:t>l,</w:t>
        </w:r>
      </w:ins>
      <w:del w:id="96" w:author="David Donati" w:date="2019-10-29T15:48:00Z">
        <w:r w:rsidDel="00D174CE">
          <w:delText>l…</w:delText>
        </w:r>
      </w:del>
      <w:r>
        <w:t xml:space="preserve"> but it matched a lot of lines. </w:t>
      </w:r>
    </w:p>
    <w:p w14:paraId="03B1268A" w14:textId="42B92B0D" w:rsidR="00E14D10" w:rsidRPr="00D174CE" w:rsidRDefault="002F5720" w:rsidP="00F27EC7">
      <w:pPr>
        <w:pStyle w:val="BodyText"/>
        <w:rPr>
          <w:i/>
          <w:iCs/>
          <w:rPrChange w:id="97" w:author="David Donati" w:date="2019-10-29T15:49:00Z">
            <w:rPr/>
          </w:rPrChange>
        </w:rPr>
      </w:pPr>
      <w:r w:rsidRPr="00D174CE">
        <w:rPr>
          <w:i/>
          <w:iCs/>
          <w:rPrChange w:id="98" w:author="David Donati" w:date="2019-10-29T15:49:00Z">
            <w:rPr/>
          </w:rPrChange>
        </w:rPr>
        <w:lastRenderedPageBreak/>
        <w:t>Hint: p</w:t>
      </w:r>
      <w:r w:rsidR="00E14D10" w:rsidRPr="00D174CE">
        <w:rPr>
          <w:i/>
          <w:iCs/>
          <w:rPrChange w:id="99" w:author="David Donati" w:date="2019-10-29T15:49:00Z">
            <w:rPr/>
          </w:rPrChange>
        </w:rPr>
        <w:t>utting paren</w:t>
      </w:r>
      <w:r w:rsidRPr="00D174CE">
        <w:rPr>
          <w:i/>
          <w:iCs/>
          <w:rPrChange w:id="100" w:author="David Donati" w:date="2019-10-29T15:49:00Z">
            <w:rPr/>
          </w:rPrChange>
        </w:rPr>
        <w:t>theses</w:t>
      </w:r>
      <w:r w:rsidR="00E14D10" w:rsidRPr="00D174CE">
        <w:rPr>
          <w:i/>
          <w:iCs/>
          <w:rPrChange w:id="101" w:author="David Donati" w:date="2019-10-29T15:49:00Z">
            <w:rPr/>
          </w:rPrChange>
        </w:rPr>
        <w:t xml:space="preserve"> </w:t>
      </w:r>
      <w:proofErr w:type="gramStart"/>
      <w:r w:rsidR="00E14D10" w:rsidRPr="00D174CE">
        <w:rPr>
          <w:i/>
          <w:iCs/>
          <w:rPrChange w:id="102" w:author="David Donati" w:date="2019-10-29T15:49:00Z">
            <w:rPr/>
          </w:rPrChange>
        </w:rPr>
        <w:t>and ?</w:t>
      </w:r>
      <w:proofErr w:type="gramEnd"/>
      <w:r w:rsidR="00E14D10" w:rsidRPr="00D174CE">
        <w:rPr>
          <w:i/>
          <w:iCs/>
          <w:rPrChange w:id="103" w:author="David Donati" w:date="2019-10-29T15:49:00Z">
            <w:rPr/>
          </w:rPrChange>
        </w:rPr>
        <w:t xml:space="preserve"> around a </w:t>
      </w:r>
      <w:r w:rsidRPr="00D174CE">
        <w:rPr>
          <w:i/>
          <w:iCs/>
          <w:rPrChange w:id="104" w:author="David Donati" w:date="2019-10-29T15:49:00Z">
            <w:rPr/>
          </w:rPrChange>
        </w:rPr>
        <w:t xml:space="preserve">grok </w:t>
      </w:r>
      <w:r w:rsidR="00E14D10" w:rsidRPr="00D174CE">
        <w:rPr>
          <w:i/>
          <w:iCs/>
          <w:rPrChange w:id="105" w:author="David Donati" w:date="2019-10-29T15:49:00Z">
            <w:rPr/>
          </w:rPrChange>
        </w:rPr>
        <w:t xml:space="preserve">pattern makes it optional. </w:t>
      </w:r>
    </w:p>
    <w:p w14:paraId="5D6969F5" w14:textId="0FEDF842" w:rsidR="00E14D10" w:rsidRDefault="00E14D10" w:rsidP="00E14D10">
      <w:pPr>
        <w:pStyle w:val="BodyText"/>
      </w:pPr>
      <w:r>
        <w:t>Where this was useful was (a) trying to get the fields pulled out cleanly by Kibana, and (b) trying to figure out which</w:t>
      </w:r>
      <w:r w:rsidR="002F5720">
        <w:t xml:space="preserve"> </w:t>
      </w:r>
      <w:del w:id="106" w:author="David Donati" w:date="2019-10-29T15:49:00Z">
        <w:r w:rsidR="002F5720" w:rsidDel="00D174CE">
          <w:delText>inscrutible</w:delText>
        </w:r>
      </w:del>
      <w:ins w:id="107" w:author="David Donati" w:date="2019-10-29T15:49:00Z">
        <w:r w:rsidR="00D174CE">
          <w:t>inscrutable</w:t>
        </w:r>
      </w:ins>
      <w:r>
        <w:t xml:space="preserve"> lines to remove from my syslog sample:</w:t>
      </w:r>
    </w:p>
    <w:p w14:paraId="63F1F3F9" w14:textId="77777777" w:rsidR="00E14D10" w:rsidRDefault="00E14D10" w:rsidP="00E14D10">
      <w:pPr>
        <w:pStyle w:val="CommandSyntax"/>
      </w:pPr>
    </w:p>
    <w:p w14:paraId="1CCB12D2" w14:textId="6491358D" w:rsidR="00E14D10" w:rsidRDefault="00E14D10" w:rsidP="00E14D10">
      <w:pPr>
        <w:pStyle w:val="CommandSyntax"/>
      </w:pPr>
      <w:proofErr w:type="spellStart"/>
      <w:r>
        <w:t>pjw</w:t>
      </w:r>
      <w:proofErr w:type="spellEnd"/>
      <w:r>
        <w:t>$ grep -v 'last message repeated' sample | grep -v 'RP/0' | grep -v '</w:t>
      </w:r>
      <w:proofErr w:type="spellStart"/>
      <w:r>
        <w:t>aruba</w:t>
      </w:r>
      <w:proofErr w:type="spellEnd"/>
      <w:r>
        <w:t>' | grep -v 'TACACS' &gt;sample2</w:t>
      </w:r>
    </w:p>
    <w:p w14:paraId="33063164" w14:textId="77777777" w:rsidR="00E14D10" w:rsidRDefault="00E14D10" w:rsidP="00E14D10">
      <w:pPr>
        <w:pStyle w:val="CommandSyntax"/>
      </w:pPr>
    </w:p>
    <w:p w14:paraId="13C293FC" w14:textId="2B6E49D9" w:rsidR="00E14D10" w:rsidRDefault="00E14D10" w:rsidP="00E14D10">
      <w:pPr>
        <w:pStyle w:val="BodyText"/>
      </w:pPr>
    </w:p>
    <w:p w14:paraId="4113CA6C" w14:textId="5252B001" w:rsidR="002F5720" w:rsidRDefault="002F5720" w:rsidP="00E14D10">
      <w:pPr>
        <w:pStyle w:val="BodyText"/>
      </w:pPr>
      <w:r>
        <w:t>For purposes of learning, there seemed little point in trying to digest every syslog message format I had in the sample. The above eliminated the odder ones, getting the non-matches down to 19 out of about 36000 lines</w:t>
      </w:r>
      <w:r w:rsidR="00AF7337">
        <w:t xml:space="preserve"> using the much simpler pattern shown earlier in this blog. </w:t>
      </w:r>
    </w:p>
    <w:p w14:paraId="3832C989" w14:textId="6A740B64" w:rsidR="002F5720" w:rsidRDefault="002F5720" w:rsidP="00E14D10">
      <w:pPr>
        <w:pStyle w:val="BodyText"/>
      </w:pPr>
      <w:r>
        <w:t>Here’s a screen capture from Grok Debugger:</w:t>
      </w:r>
    </w:p>
    <w:p w14:paraId="17277EE7" w14:textId="77777777" w:rsidR="002F5720" w:rsidRDefault="002F5720" w:rsidP="00E14D10">
      <w:pPr>
        <w:pStyle w:val="BodyText"/>
      </w:pPr>
    </w:p>
    <w:p w14:paraId="37AFE82D" w14:textId="26E3D376" w:rsidR="00E14D10" w:rsidRDefault="00E14D10" w:rsidP="00AF7337">
      <w:pPr>
        <w:pStyle w:val="BodyText"/>
        <w:ind w:left="-720"/>
      </w:pPr>
      <w:r w:rsidRPr="00E14D10">
        <w:rPr>
          <w:noProof/>
        </w:rPr>
        <w:lastRenderedPageBreak/>
        <w:drawing>
          <wp:inline distT="0" distB="0" distL="0" distR="0" wp14:anchorId="0D342346" wp14:editId="30760662">
            <wp:extent cx="6853382" cy="6336786"/>
            <wp:effectExtent l="0" t="0" r="508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r="2409"/>
                    <a:stretch/>
                  </pic:blipFill>
                  <pic:spPr bwMode="auto">
                    <a:xfrm>
                      <a:off x="0" y="0"/>
                      <a:ext cx="6863466" cy="6346110"/>
                    </a:xfrm>
                    <a:prstGeom prst="rect">
                      <a:avLst/>
                    </a:prstGeom>
                    <a:ln>
                      <a:noFill/>
                    </a:ln>
                    <a:extLst>
                      <a:ext uri="{53640926-AAD7-44D8-BBD7-CCE9431645EC}">
                        <a14:shadowObscured xmlns:a14="http://schemas.microsoft.com/office/drawing/2010/main"/>
                      </a:ext>
                    </a:extLst>
                  </pic:spPr>
                </pic:pic>
              </a:graphicData>
            </a:graphic>
          </wp:inline>
        </w:drawing>
      </w:r>
    </w:p>
    <w:p w14:paraId="62E7611A" w14:textId="1B530EE9" w:rsidR="005851A0" w:rsidRDefault="005851A0" w:rsidP="00F27EC7">
      <w:pPr>
        <w:pStyle w:val="BodyText"/>
      </w:pPr>
    </w:p>
    <w:p w14:paraId="5C6FC979" w14:textId="0F075C6A" w:rsidR="002F5720" w:rsidRDefault="002F5720" w:rsidP="00F27EC7">
      <w:pPr>
        <w:pStyle w:val="BodyText"/>
      </w:pPr>
      <w:r>
        <w:t xml:space="preserve">You put one or more lines in the top, pattern below that, hit </w:t>
      </w:r>
      <w:ins w:id="108" w:author="David Donati" w:date="2019-10-29T15:50:00Z">
        <w:r w:rsidR="00D174CE">
          <w:t>“</w:t>
        </w:r>
      </w:ins>
      <w:r>
        <w:t>Go</w:t>
      </w:r>
      <w:ins w:id="109" w:author="David Donati" w:date="2019-10-29T15:50:00Z">
        <w:r w:rsidR="00D174CE">
          <w:t>”</w:t>
        </w:r>
      </w:ins>
      <w:r>
        <w:t xml:space="preserve"> and see what matched. It’s a bit odd in that subsequent matches against any type (like INT) all show up in a list in one place </w:t>
      </w:r>
      <w:ins w:id="110" w:author="David Donati" w:date="2019-10-29T15:50:00Z">
        <w:r w:rsidR="00D174CE">
          <w:rPr>
            <w:rFonts w:cs="Open Sans"/>
          </w:rPr>
          <w:t>—</w:t>
        </w:r>
      </w:ins>
      <w:del w:id="111" w:author="David Donati" w:date="2019-10-29T15:50:00Z">
        <w:r w:rsidDel="00D174CE">
          <w:delText>–</w:delText>
        </w:r>
      </w:del>
      <w:r>
        <w:t xml:space="preserve"> I was expect</w:t>
      </w:r>
      <w:ins w:id="112" w:author="David Donati" w:date="2019-10-29T15:50:00Z">
        <w:r w:rsidR="00D174CE">
          <w:t>ing</w:t>
        </w:r>
      </w:ins>
      <w:del w:id="113" w:author="David Donati" w:date="2019-10-29T15:50:00Z">
        <w:r w:rsidDel="00D174CE">
          <w:delText>ed</w:delText>
        </w:r>
      </w:del>
      <w:r>
        <w:t xml:space="preserve"> sequential aligned with the pattern components. </w:t>
      </w:r>
    </w:p>
    <w:p w14:paraId="02F1123A" w14:textId="3AB7072B" w:rsidR="003C0092" w:rsidRDefault="003C0092" w:rsidP="003C0092">
      <w:pPr>
        <w:pStyle w:val="PlainHeading3"/>
      </w:pPr>
      <w:r>
        <w:lastRenderedPageBreak/>
        <w:t>Conclusion</w:t>
      </w:r>
    </w:p>
    <w:p w14:paraId="3A1591A5" w14:textId="28710761" w:rsidR="00EA4516" w:rsidRDefault="006215AF" w:rsidP="00135EF5">
      <w:pPr>
        <w:pStyle w:val="BodyText"/>
      </w:pPr>
      <w:r>
        <w:t>The above</w:t>
      </w:r>
      <w:r w:rsidR="00EA4516">
        <w:t xml:space="preserve"> got our syslog data into the Elasticsearch </w:t>
      </w:r>
      <w:r w:rsidR="002833DA">
        <w:t>search engine</w:t>
      </w:r>
      <w:r w:rsidR="00EA4516">
        <w:t xml:space="preserve"> ready to be analyzed. Since this blog is already rather long, I’ve deferred the analysis / visualization part for a second blog</w:t>
      </w:r>
      <w:del w:id="114" w:author="David Donati" w:date="2019-10-29T15:53:00Z">
        <w:r w:rsidR="00EA4516" w:rsidDel="00D174CE">
          <w:delText>.</w:delText>
        </w:r>
      </w:del>
      <w:r w:rsidR="00EA4516">
        <w:t xml:space="preserve"> </w:t>
      </w:r>
      <w:r>
        <w:t>(Tech blog “c</w:t>
      </w:r>
      <w:r w:rsidR="00EA4516">
        <w:t>liff</w:t>
      </w:r>
      <w:r>
        <w:t>-</w:t>
      </w:r>
      <w:r w:rsidR="00EA4516">
        <w:t>hanger</w:t>
      </w:r>
      <w:r>
        <w:t>”</w:t>
      </w:r>
      <w:r w:rsidR="00EA4516">
        <w:t xml:space="preserve"> achieved!</w:t>
      </w:r>
      <w:r>
        <w:t>)</w:t>
      </w:r>
      <w:ins w:id="115" w:author="David Donati" w:date="2019-10-29T15:53:00Z">
        <w:r w:rsidR="00D174CE">
          <w:t>.</w:t>
        </w:r>
      </w:ins>
    </w:p>
    <w:p w14:paraId="2F8426BE" w14:textId="314609E3" w:rsidR="006215AF" w:rsidRDefault="00135EF5" w:rsidP="00135EF5">
      <w:pPr>
        <w:pStyle w:val="BodyText"/>
      </w:pPr>
      <w:r>
        <w:t xml:space="preserve">Murphy’s Law says that once I got </w:t>
      </w:r>
      <w:r w:rsidR="00CF531F" w:rsidRPr="00CF531F">
        <w:t>the above</w:t>
      </w:r>
      <w:r>
        <w:t xml:space="preserve"> working, I’d find another way. See the 3rd page (or thereabouts) in the </w:t>
      </w:r>
      <w:hyperlink r:id="rId24" w:history="1">
        <w:r w:rsidRPr="00CF531F">
          <w:rPr>
            <w:rStyle w:val="Hyperlink"/>
          </w:rPr>
          <w:t>logz.io Kibana tutorial</w:t>
        </w:r>
      </w:hyperlink>
      <w:r>
        <w:t xml:space="preserve"> for </w:t>
      </w:r>
      <w:r w:rsidR="00CF531F">
        <w:t>a way</w:t>
      </w:r>
      <w:r>
        <w:t xml:space="preserve"> to load data via </w:t>
      </w:r>
      <w:proofErr w:type="spellStart"/>
      <w:r>
        <w:t>LogStash</w:t>
      </w:r>
      <w:proofErr w:type="spellEnd"/>
      <w:r>
        <w:t xml:space="preserve">. Note that if you’re using containers, you’ll either have to copy the data into the </w:t>
      </w:r>
      <w:del w:id="116" w:author="David Donati" w:date="2019-10-29T15:53:00Z">
        <w:r w:rsidDel="005072B0">
          <w:delText>container, or</w:delText>
        </w:r>
      </w:del>
      <w:ins w:id="117" w:author="David Donati" w:date="2019-10-29T15:53:00Z">
        <w:r w:rsidR="005072B0">
          <w:t>container or</w:t>
        </w:r>
      </w:ins>
      <w:r>
        <w:t xml:space="preserve"> mount </w:t>
      </w:r>
      <w:r w:rsidR="00CF531F">
        <w:t xml:space="preserve">a file / folder on </w:t>
      </w:r>
      <w:r>
        <w:t>the local disk as a volume to make the data accessible</w:t>
      </w:r>
      <w:r w:rsidR="00CF531F">
        <w:t xml:space="preserve"> within the container</w:t>
      </w:r>
      <w:r>
        <w:t>.</w:t>
      </w:r>
      <w:r w:rsidR="00CF531F">
        <w:t xml:space="preserve"> </w:t>
      </w:r>
    </w:p>
    <w:p w14:paraId="306C99F1" w14:textId="533FF1BA" w:rsidR="00135EF5" w:rsidRDefault="00CF531F" w:rsidP="00135EF5">
      <w:pPr>
        <w:pStyle w:val="BodyText"/>
      </w:pPr>
      <w:r>
        <w:t xml:space="preserve">The approach described </w:t>
      </w:r>
      <w:r w:rsidR="006215AF">
        <w:t>here</w:t>
      </w:r>
      <w:r>
        <w:t xml:space="preserve"> has the virtue of uploading via the web browser. </w:t>
      </w:r>
      <w:ins w:id="118" w:author="Pete Welcher" w:date="2019-11-08T13:16:00Z">
        <w:r w:rsidR="008C40F4">
          <w:t xml:space="preserve">Simpler? </w:t>
        </w:r>
      </w:ins>
      <w:del w:id="119" w:author="Pete Welcher" w:date="2019-11-08T13:16:00Z">
        <w:r w:rsidR="00135EF5" w:rsidDel="008C40F4">
          <w:delText xml:space="preserve"> </w:delText>
        </w:r>
      </w:del>
    </w:p>
    <w:p w14:paraId="131E33AC" w14:textId="22382E50" w:rsidR="003C0092" w:rsidRDefault="00EA4516" w:rsidP="00F27EC7">
      <w:pPr>
        <w:pStyle w:val="BodyText"/>
      </w:pPr>
      <w:r>
        <w:t>By the way, y</w:t>
      </w:r>
      <w:r w:rsidR="003C0092">
        <w:t>ou’re likely a science fiction fan</w:t>
      </w:r>
      <w:r>
        <w:t xml:space="preserve"> (and perhaps old)</w:t>
      </w:r>
      <w:r w:rsidR="003C0092">
        <w:t xml:space="preserve"> if you know where “grok” comes from. </w:t>
      </w:r>
      <w:ins w:id="120" w:author="Pete Welcher" w:date="2019-11-08T13:16:00Z">
        <w:r w:rsidR="008C40F4">
          <w:t>For myself, I’ll concede the fan p</w:t>
        </w:r>
        <w:bookmarkStart w:id="121" w:name="_GoBack"/>
        <w:bookmarkEnd w:id="121"/>
        <w:r w:rsidR="008C40F4">
          <w:t>art, but</w:t>
        </w:r>
      </w:ins>
      <w:ins w:id="122" w:author="Pete Welcher" w:date="2019-11-08T13:17:00Z">
        <w:r w:rsidR="008C40F4">
          <w:t xml:space="preserve"> in denial on</w:t>
        </w:r>
      </w:ins>
      <w:ins w:id="123" w:author="Pete Welcher" w:date="2019-11-08T13:16:00Z">
        <w:r w:rsidR="008C40F4">
          <w:t xml:space="preserve"> the ol</w:t>
        </w:r>
      </w:ins>
      <w:ins w:id="124" w:author="Pete Welcher" w:date="2019-11-08T13:17:00Z">
        <w:r w:rsidR="008C40F4">
          <w:t xml:space="preserve">d part. </w:t>
        </w:r>
      </w:ins>
    </w:p>
    <w:p w14:paraId="5D5EE995" w14:textId="7691D87C" w:rsidR="0033615E" w:rsidRDefault="0033615E" w:rsidP="009B37BF">
      <w:pPr>
        <w:pStyle w:val="PlainHeading3"/>
      </w:pPr>
      <w:r>
        <w:t>References</w:t>
      </w:r>
    </w:p>
    <w:p w14:paraId="5CCF6124" w14:textId="4CBA27A2" w:rsidR="00B20C70" w:rsidRDefault="008E29FF" w:rsidP="003C0092">
      <w:pPr>
        <w:pStyle w:val="ListBullet"/>
      </w:pPr>
      <w:r>
        <w:t xml:space="preserve">Install Docker Engine: </w:t>
      </w:r>
      <w:hyperlink r:id="rId25" w:history="1">
        <w:r w:rsidRPr="00702076">
          <w:rPr>
            <w:rStyle w:val="Hyperlink"/>
          </w:rPr>
          <w:t>https://docs.docker.com/install/</w:t>
        </w:r>
      </w:hyperlink>
      <w:r>
        <w:t xml:space="preserve"> </w:t>
      </w:r>
    </w:p>
    <w:p w14:paraId="1C8F5848" w14:textId="6B784E9F" w:rsidR="008E29FF" w:rsidRDefault="008E29FF" w:rsidP="003C0092">
      <w:pPr>
        <w:pStyle w:val="ListBullet"/>
      </w:pPr>
      <w:r>
        <w:t xml:space="preserve">Install Docker </w:t>
      </w:r>
      <w:proofErr w:type="spellStart"/>
      <w:r>
        <w:t>Enginer</w:t>
      </w:r>
      <w:proofErr w:type="spellEnd"/>
      <w:r>
        <w:t xml:space="preserve"> Ubuntu: </w:t>
      </w:r>
      <w:hyperlink r:id="rId26" w:history="1">
        <w:r w:rsidRPr="00702076">
          <w:rPr>
            <w:rStyle w:val="Hyperlink"/>
          </w:rPr>
          <w:t>https://docs.docker.com/install/linux/docker-ce/ubuntu/</w:t>
        </w:r>
      </w:hyperlink>
    </w:p>
    <w:p w14:paraId="016D282B" w14:textId="4C858A39" w:rsidR="00E14D10" w:rsidRDefault="00E14D10" w:rsidP="003C0092">
      <w:pPr>
        <w:pStyle w:val="ListBullet"/>
      </w:pPr>
      <w:r>
        <w:t xml:space="preserve">Grok Constructor: </w:t>
      </w:r>
      <w:hyperlink r:id="rId27" w:history="1">
        <w:r w:rsidRPr="00702076">
          <w:rPr>
            <w:rStyle w:val="Hyperlink"/>
          </w:rPr>
          <w:t>https://grokconstructor.appspot.com/do/match</w:t>
        </w:r>
      </w:hyperlink>
      <w:r>
        <w:t xml:space="preserve"> </w:t>
      </w:r>
    </w:p>
    <w:p w14:paraId="78CD7AD0" w14:textId="70EA66D8" w:rsidR="00E14D10" w:rsidRDefault="00E14D10" w:rsidP="003C0092">
      <w:pPr>
        <w:pStyle w:val="ListBullet"/>
      </w:pPr>
      <w:r>
        <w:t xml:space="preserve">Grok Debugger: </w:t>
      </w:r>
      <w:hyperlink r:id="rId28" w:history="1">
        <w:r w:rsidRPr="00702076">
          <w:rPr>
            <w:rStyle w:val="Hyperlink"/>
          </w:rPr>
          <w:t>https://grokdebug.herokuapp.com</w:t>
        </w:r>
      </w:hyperlink>
      <w:r>
        <w:t xml:space="preserve"> </w:t>
      </w:r>
    </w:p>
    <w:p w14:paraId="380A9EC2" w14:textId="214CC99D" w:rsidR="00EA4516" w:rsidRDefault="00EA4516" w:rsidP="00135EF5">
      <w:pPr>
        <w:pStyle w:val="ListBullet"/>
      </w:pPr>
      <w:r>
        <w:t xml:space="preserve">Grokking “grok”: </w:t>
      </w:r>
      <w:hyperlink r:id="rId29" w:history="1">
        <w:r w:rsidRPr="00702076">
          <w:rPr>
            <w:rStyle w:val="Hyperlink"/>
          </w:rPr>
          <w:t>https://www.merriam-webster.com/dictionary/grok</w:t>
        </w:r>
      </w:hyperlink>
      <w:r>
        <w:t xml:space="preserve"> </w:t>
      </w:r>
    </w:p>
    <w:p w14:paraId="19DF5B03" w14:textId="376E9460" w:rsidR="00135EF5" w:rsidRDefault="00135EF5" w:rsidP="00135EF5">
      <w:pPr>
        <w:pStyle w:val="ListBullet"/>
      </w:pPr>
      <w:r>
        <w:t xml:space="preserve">Logz.io Kibana Tutorial (loading data in via Logstash): </w:t>
      </w:r>
      <w:hyperlink r:id="rId30" w:history="1">
        <w:r w:rsidRPr="00356145">
          <w:rPr>
            <w:rStyle w:val="Hyperlink"/>
          </w:rPr>
          <w:t>https://logz.io/blog/kibana-tutorial/</w:t>
        </w:r>
      </w:hyperlink>
      <w:r>
        <w:t xml:space="preserve"> </w:t>
      </w:r>
    </w:p>
    <w:p w14:paraId="26E22A23" w14:textId="2F54C0AE" w:rsidR="003C0092" w:rsidRDefault="003C0092" w:rsidP="008E29FF">
      <w:pPr>
        <w:pStyle w:val="BodyText"/>
      </w:pPr>
      <w:r>
        <w:t xml:space="preserve">Google search hits (“cisco syslog </w:t>
      </w:r>
      <w:proofErr w:type="spellStart"/>
      <w:r>
        <w:t>elasticsearch</w:t>
      </w:r>
      <w:proofErr w:type="spellEnd"/>
      <w:r>
        <w:t>”):</w:t>
      </w:r>
    </w:p>
    <w:p w14:paraId="07856E55" w14:textId="77777777" w:rsidR="003C0092" w:rsidRDefault="008176DB" w:rsidP="003C0092">
      <w:pPr>
        <w:pStyle w:val="ListBullet"/>
      </w:pPr>
      <w:hyperlink r:id="rId31" w:history="1">
        <w:r w:rsidR="003C0092" w:rsidRPr="00702076">
          <w:rPr>
            <w:rStyle w:val="Hyperlink"/>
          </w:rPr>
          <w:t>https://www.neteye-blog.com/2017/10/sending-cisco-syslogs-to-elasticsearch-a-simple-guide/</w:t>
        </w:r>
      </w:hyperlink>
    </w:p>
    <w:p w14:paraId="24E6599E" w14:textId="77777777" w:rsidR="003C0092" w:rsidRDefault="008176DB" w:rsidP="003C0092">
      <w:pPr>
        <w:pStyle w:val="ListBullet"/>
      </w:pPr>
      <w:hyperlink r:id="rId32" w:history="1">
        <w:r w:rsidR="003C0092" w:rsidRPr="00702076">
          <w:rPr>
            <w:rStyle w:val="Hyperlink"/>
          </w:rPr>
          <w:t>https://gist.github.com/justinjahn/85305bc7b7df9a6412baedce5f1a0ece</w:t>
        </w:r>
      </w:hyperlink>
    </w:p>
    <w:p w14:paraId="3EDFA1FE" w14:textId="2A676D0D" w:rsidR="00270877" w:rsidRPr="00814ABE" w:rsidRDefault="00270877" w:rsidP="009B37BF">
      <w:pPr>
        <w:pStyle w:val="PlainHeading3"/>
      </w:pPr>
      <w:r w:rsidRPr="00814ABE">
        <w:t>Comments</w:t>
      </w:r>
    </w:p>
    <w:p w14:paraId="24567354" w14:textId="77777777" w:rsidR="00270877" w:rsidRPr="00DF5346" w:rsidRDefault="00270877" w:rsidP="00DF5346">
      <w:pPr>
        <w:pStyle w:val="BodyText"/>
      </w:pPr>
      <w:r w:rsidRPr="00DF5346">
        <w:t xml:space="preserve">Comments are welcome, both in agreement </w:t>
      </w:r>
      <w:proofErr w:type="gramStart"/>
      <w:r w:rsidRPr="00DF5346">
        <w:t>or</w:t>
      </w:r>
      <w:proofErr w:type="gramEnd"/>
      <w:r w:rsidRPr="00DF5346">
        <w:t xml:space="preserve"> constructive disagreement about the above. I enjoy hearing from readers and carrying on deeper discussion via comments. Thanks in advance!</w:t>
      </w:r>
    </w:p>
    <w:p w14:paraId="23932021" w14:textId="77777777" w:rsidR="00270877" w:rsidRPr="00332991" w:rsidRDefault="00270877" w:rsidP="00332991">
      <w:pPr>
        <w:pStyle w:val="BodyText"/>
      </w:pPr>
    </w:p>
    <w:p w14:paraId="2D7DB6E9" w14:textId="77777777" w:rsidR="005E7641" w:rsidRPr="000B51E8" w:rsidRDefault="005E7641" w:rsidP="005E7641">
      <w:pPr>
        <w:pStyle w:val="BodyText"/>
        <w:rPr>
          <w:rFonts w:ascii="Times New Roman" w:hAnsi="Times New Roman" w:cs="Times New Roman"/>
          <w:color w:val="auto"/>
          <w:sz w:val="24"/>
          <w:szCs w:val="24"/>
        </w:rPr>
      </w:pPr>
      <w:r w:rsidRPr="00332991">
        <w:t xml:space="preserve">Hashtags: </w:t>
      </w:r>
      <w:r w:rsidRPr="000B51E8">
        <w:t>#</w:t>
      </w:r>
      <w:proofErr w:type="spellStart"/>
      <w:r w:rsidRPr="000B51E8">
        <w:t>CiscoChampion</w:t>
      </w:r>
      <w:proofErr w:type="spellEnd"/>
      <w:r>
        <w:t xml:space="preserve"> #</w:t>
      </w:r>
      <w:proofErr w:type="spellStart"/>
      <w:r>
        <w:t>TechFieldDay</w:t>
      </w:r>
      <w:proofErr w:type="spellEnd"/>
      <w:r>
        <w:t xml:space="preserve"> </w:t>
      </w:r>
      <w:r w:rsidRPr="000B51E8">
        <w:t>#</w:t>
      </w:r>
      <w:proofErr w:type="spellStart"/>
      <w:r w:rsidRPr="000B51E8">
        <w:t>TheNetCraftsmenWay</w:t>
      </w:r>
      <w:proofErr w:type="spellEnd"/>
    </w:p>
    <w:p w14:paraId="7EE9F837" w14:textId="363F64DC" w:rsidR="00270877" w:rsidRPr="00332991" w:rsidRDefault="00270877" w:rsidP="00332991">
      <w:pPr>
        <w:pStyle w:val="BodyText"/>
      </w:pPr>
      <w:r w:rsidRPr="00332991">
        <w:t xml:space="preserve">Twitter: </w:t>
      </w:r>
      <w:hyperlink r:id="rId33" w:history="1">
        <w:r w:rsidR="00814ABE" w:rsidRPr="00332991">
          <w:rPr>
            <w:rStyle w:val="Hyperlink"/>
            <w:color w:val="000000"/>
            <w:u w:val="none"/>
          </w:rPr>
          <w:t>@</w:t>
        </w:r>
        <w:proofErr w:type="spellStart"/>
        <w:r w:rsidR="00814ABE" w:rsidRPr="00332991">
          <w:rPr>
            <w:rStyle w:val="Hyperlink"/>
            <w:color w:val="000000"/>
            <w:u w:val="none"/>
          </w:rPr>
          <w:t>pjwelcher</w:t>
        </w:r>
        <w:proofErr w:type="spellEnd"/>
      </w:hyperlink>
    </w:p>
    <w:p w14:paraId="1FA5AFBC" w14:textId="2563CC47" w:rsidR="00814ABE" w:rsidRPr="00332991" w:rsidRDefault="008176DB" w:rsidP="00332991">
      <w:pPr>
        <w:pStyle w:val="BodyText"/>
      </w:pPr>
      <w:hyperlink r:id="rId34" w:history="1">
        <w:r w:rsidR="00814ABE" w:rsidRPr="00332991">
          <w:rPr>
            <w:rStyle w:val="Hyperlink"/>
            <w:color w:val="000000"/>
            <w:u w:val="none"/>
          </w:rPr>
          <w:t>Disclosure Statement</w:t>
        </w:r>
      </w:hyperlink>
    </w:p>
    <w:p w14:paraId="5E78509B" w14:textId="66B98B24" w:rsidR="00814ABE" w:rsidRPr="00D171CF" w:rsidRDefault="00814ABE" w:rsidP="00332991">
      <w:pPr>
        <w:pStyle w:val="BodyText"/>
      </w:pPr>
      <w:r w:rsidRPr="00332991">
        <w:rPr>
          <w:highlight w:val="yellow"/>
        </w:rPr>
        <w:lastRenderedPageBreak/>
        <w:t>[INSERT the usual IMAGES HERE:</w:t>
      </w:r>
      <w:r w:rsidRPr="00D171CF">
        <w:rPr>
          <w:highlight w:val="yellow"/>
        </w:rPr>
        <w:t xml:space="preserve"> 20 Year CCIE and Cisco Champions </w:t>
      </w:r>
      <w:r w:rsidRPr="00D171CF">
        <w:rPr>
          <w:b/>
          <w:highlight w:val="yellow"/>
          <w:u w:val="single"/>
        </w:rPr>
        <w:t>201</w:t>
      </w:r>
      <w:r w:rsidR="00DF5346">
        <w:rPr>
          <w:b/>
          <w:highlight w:val="yellow"/>
          <w:u w:val="single"/>
        </w:rPr>
        <w:t>9</w:t>
      </w:r>
      <w:r w:rsidRPr="00D171CF">
        <w:rPr>
          <w:highlight w:val="yellow"/>
        </w:rPr>
        <w:t xml:space="preserve"> as per recent blogs]</w:t>
      </w:r>
    </w:p>
    <w:p w14:paraId="7DE0E35D" w14:textId="77777777" w:rsidR="00814ABE" w:rsidRPr="00D171CF" w:rsidRDefault="00814ABE" w:rsidP="009B37BF">
      <w:pPr>
        <w:pStyle w:val="PlainHeading3"/>
      </w:pPr>
      <w:r w:rsidRPr="00D171CF">
        <w:t>NetCraftsmen Services</w:t>
      </w:r>
    </w:p>
    <w:p w14:paraId="00A09836" w14:textId="442DC2E7" w:rsidR="00814ABE" w:rsidRPr="00DF5346" w:rsidRDefault="00814ABE" w:rsidP="00DF5346">
      <w:pPr>
        <w:pStyle w:val="BodyText"/>
      </w:pPr>
      <w:r w:rsidRPr="00DF5346">
        <w:t xml:space="preserve">Did you know that NetCraftsmen does network /datacenter / security / collaboration design / design review? Or that we have deep UC&amp;C experts on staff, including </w:t>
      </w:r>
      <w:hyperlink r:id="rId35" w:history="1">
        <w:r w:rsidRPr="00DF5346">
          <w:t>@</w:t>
        </w:r>
        <w:proofErr w:type="spellStart"/>
        <w:r w:rsidRPr="00DF5346">
          <w:t>ucguerilla</w:t>
        </w:r>
        <w:proofErr w:type="spellEnd"/>
      </w:hyperlink>
      <w:r w:rsidRPr="00DF5346">
        <w:t xml:space="preserve">? For more information, contact us at </w:t>
      </w:r>
      <w:r w:rsidRPr="00DF5346">
        <w:rPr>
          <w:highlight w:val="yellow"/>
        </w:rPr>
        <w:t>&lt;&lt;insert suitable link here&gt;&gt;.</w:t>
      </w:r>
      <w:r w:rsidRPr="00DF5346">
        <w:t xml:space="preserve">  </w:t>
      </w:r>
    </w:p>
    <w:p w14:paraId="365594FA" w14:textId="6F7389BE" w:rsidR="00270877" w:rsidRDefault="00270877" w:rsidP="00E136D6">
      <w:pPr>
        <w:pStyle w:val="Heading1"/>
        <w:numPr>
          <w:ilvl w:val="0"/>
          <w:numId w:val="0"/>
        </w:numPr>
        <w:ind w:left="576" w:hanging="576"/>
      </w:pPr>
      <w:r w:rsidRPr="00796FD7">
        <w:t>Social Media:</w:t>
      </w:r>
      <w:r w:rsidRPr="00796FD7">
        <w:tab/>
      </w:r>
    </w:p>
    <w:p w14:paraId="0C410D65" w14:textId="382C9539" w:rsidR="00270877" w:rsidRPr="00332991" w:rsidRDefault="00270877" w:rsidP="00332991">
      <w:pPr>
        <w:pStyle w:val="BodyText"/>
      </w:pPr>
      <w:r w:rsidRPr="005072B0">
        <w:rPr>
          <w:b/>
          <w:bCs/>
        </w:rPr>
        <w:t>Facebook</w:t>
      </w:r>
      <w:r w:rsidRPr="00332991">
        <w:t>:</w:t>
      </w:r>
      <w:r w:rsidR="005072B0">
        <w:t xml:space="preserve"> </w:t>
      </w:r>
      <w:r w:rsidR="005072B0" w:rsidRPr="005072B0">
        <w:t>Like, comment or share our status using this link.</w:t>
      </w:r>
    </w:p>
    <w:p w14:paraId="7A5364EE" w14:textId="77777777" w:rsidR="00E136D6" w:rsidRPr="00332991" w:rsidRDefault="00E136D6" w:rsidP="00332991">
      <w:pPr>
        <w:pStyle w:val="BodyText"/>
      </w:pPr>
    </w:p>
    <w:p w14:paraId="6F976B2B" w14:textId="213E1FDE" w:rsidR="00270877" w:rsidRPr="00332991" w:rsidRDefault="00270877" w:rsidP="00332991">
      <w:pPr>
        <w:pStyle w:val="BodyText"/>
      </w:pPr>
      <w:r w:rsidRPr="005072B0">
        <w:rPr>
          <w:b/>
          <w:bCs/>
        </w:rPr>
        <w:t>Twitter</w:t>
      </w:r>
      <w:r w:rsidRPr="00332991">
        <w:t>:</w:t>
      </w:r>
      <w:r w:rsidR="005072B0">
        <w:t xml:space="preserve"> </w:t>
      </w:r>
      <w:r w:rsidR="005072B0" w:rsidRPr="005072B0">
        <w:t>Like and RT our tweet using this link.</w:t>
      </w:r>
    </w:p>
    <w:p w14:paraId="770EF0BF" w14:textId="77777777" w:rsidR="00E136D6" w:rsidRPr="00332991" w:rsidRDefault="00E136D6" w:rsidP="00332991">
      <w:pPr>
        <w:pStyle w:val="BodyText"/>
      </w:pPr>
    </w:p>
    <w:p w14:paraId="6EE8DD3B" w14:textId="23FA5553" w:rsidR="00E136D6" w:rsidRDefault="00270877" w:rsidP="005072B0">
      <w:pPr>
        <w:pStyle w:val="BodyText"/>
      </w:pPr>
      <w:r w:rsidRPr="005072B0">
        <w:rPr>
          <w:b/>
          <w:bCs/>
        </w:rPr>
        <w:t>LinkedIn</w:t>
      </w:r>
      <w:r w:rsidRPr="00332991">
        <w:t>:</w:t>
      </w:r>
      <w:r w:rsidR="005072B0">
        <w:t xml:space="preserve"> </w:t>
      </w:r>
      <w:r w:rsidR="005072B0" w:rsidRPr="005072B0">
        <w:t>Like, comment or share our status using this link.</w:t>
      </w:r>
    </w:p>
    <w:p w14:paraId="55A81FD3" w14:textId="77777777" w:rsidR="005072B0" w:rsidRPr="00332991" w:rsidRDefault="005072B0" w:rsidP="005072B0">
      <w:pPr>
        <w:pStyle w:val="BodyText"/>
      </w:pPr>
    </w:p>
    <w:sectPr w:rsidR="005072B0" w:rsidRPr="00332991" w:rsidSect="00B02199">
      <w:headerReference w:type="default" r:id="rId36"/>
      <w:footerReference w:type="default" r:id="rId37"/>
      <w:headerReference w:type="first" r:id="rId38"/>
      <w:footerReference w:type="first" r:id="rId39"/>
      <w:pgSz w:w="12240" w:h="15840" w:code="1"/>
      <w:pgMar w:top="1440" w:right="1440" w:bottom="1440" w:left="1440" w:header="720" w:footer="720" w:gutter="0"/>
      <w:pgNumType w:start="1" w:chapStyle="7"/>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2BD8D77" w14:textId="77777777" w:rsidR="008176DB" w:rsidRDefault="008176DB">
      <w:r>
        <w:separator/>
      </w:r>
    </w:p>
  </w:endnote>
  <w:endnote w:type="continuationSeparator" w:id="0">
    <w:p w14:paraId="1C839E94" w14:textId="77777777" w:rsidR="008176DB" w:rsidRDefault="008176D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Open Sans">
    <w:panose1 w:val="020B0606030504020204"/>
    <w:charset w:val="00"/>
    <w:family w:val="swiss"/>
    <w:pitch w:val="variable"/>
    <w:sig w:usb0="E00002EF" w:usb1="4000205B" w:usb2="00000028" w:usb3="00000000" w:csb0="0000019F" w:csb1="00000000"/>
  </w:font>
  <w:font w:name="Arial">
    <w:panose1 w:val="020B0604020202020204"/>
    <w:charset w:val="00"/>
    <w:family w:val="swiss"/>
    <w:pitch w:val="variable"/>
    <w:sig w:usb0="E0002EFF" w:usb1="C000785B" w:usb2="00000009" w:usb3="00000000" w:csb0="000001FF" w:csb1="00000000"/>
  </w:font>
  <w:font w:name="Courier">
    <w:panose1 w:val="02000500000000000000"/>
    <w:charset w:val="00"/>
    <w:family w:val="auto"/>
    <w:pitch w:val="variable"/>
    <w:sig w:usb0="00000003" w:usb1="00000000" w:usb2="00000000" w:usb3="00000000" w:csb0="00000003"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2553997" w14:textId="64996349" w:rsidR="00A730BC" w:rsidRDefault="00723623" w:rsidP="00723623">
    <w:pPr>
      <w:pStyle w:val="Footer"/>
      <w:ind w:left="-1080"/>
      <w:rPr>
        <w:rStyle w:val="PageNumber"/>
        <w:color w:val="808080"/>
        <w:szCs w:val="18"/>
      </w:rPr>
    </w:pPr>
    <w:r>
      <w:rPr>
        <w:noProof/>
        <w:color w:val="000000" w:themeColor="text1"/>
      </w:rPr>
      <mc:AlternateContent>
        <mc:Choice Requires="wps">
          <w:drawing>
            <wp:anchor distT="0" distB="0" distL="114300" distR="114300" simplePos="0" relativeHeight="251675648" behindDoc="0" locked="0" layoutInCell="1" allowOverlap="1" wp14:anchorId="10D983A0" wp14:editId="689D7D09">
              <wp:simplePos x="0" y="0"/>
              <wp:positionH relativeFrom="column">
                <wp:posOffset>-1099820</wp:posOffset>
              </wp:positionH>
              <wp:positionV relativeFrom="paragraph">
                <wp:posOffset>-55880</wp:posOffset>
              </wp:positionV>
              <wp:extent cx="7172960" cy="5715"/>
              <wp:effectExtent l="0" t="0" r="15240" b="45085"/>
              <wp:wrapNone/>
              <wp:docPr id="9" name="Straight Connector 9"/>
              <wp:cNvGraphicFramePr/>
              <a:graphic xmlns:a="http://schemas.openxmlformats.org/drawingml/2006/main">
                <a:graphicData uri="http://schemas.microsoft.com/office/word/2010/wordprocessingShape">
                  <wps:wsp>
                    <wps:cNvCnPr/>
                    <wps:spPr>
                      <a:xfrm flipH="1">
                        <a:off x="0" y="0"/>
                        <a:ext cx="7172960" cy="5715"/>
                      </a:xfrm>
                      <a:prstGeom prst="line">
                        <a:avLst/>
                      </a:prstGeom>
                      <a:ln w="12700">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4B13F7E" id="Straight Connector 9" o:spid="_x0000_s1026" style="position:absolute;flip:x;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6.6pt,-4.4pt" to="478.2pt,-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" strokecolor="#7f7f7f [1612]" strokeweight="1pt"/>
          </w:pict>
        </mc:Fallback>
      </mc:AlternateContent>
    </w:r>
    <w:r>
      <w:rPr>
        <w:noProof/>
      </w:rPr>
      <w:drawing>
        <wp:anchor distT="0" distB="0" distL="114300" distR="114300" simplePos="0" relativeHeight="251674624" behindDoc="1" locked="0" layoutInCell="1" allowOverlap="1" wp14:anchorId="2D6F02CD" wp14:editId="0CE281E2">
          <wp:simplePos x="0" y="0"/>
          <wp:positionH relativeFrom="margin">
            <wp:posOffset>6136640</wp:posOffset>
          </wp:positionH>
          <wp:positionV relativeFrom="margin">
            <wp:posOffset>8235950</wp:posOffset>
          </wp:positionV>
          <wp:extent cx="568960" cy="568960"/>
          <wp:effectExtent l="0" t="0" r="0"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NetCraftsmen_Icon.png"/>
                  <pic:cNvPicPr/>
                </pic:nvPicPr>
                <pic:blipFill>
                  <a:blip r:embed="rId1">
                    <a:alphaModFix amt="50000"/>
                    <a:extLst>
                      <a:ext uri="{28A0092B-C50C-407E-A947-70E740481C1C}">
                        <a14:useLocalDpi xmlns:a14="http://schemas.microsoft.com/office/drawing/2010/main" val="0"/>
                      </a:ext>
                    </a:extLst>
                  </a:blip>
                  <a:stretch>
                    <a:fillRect/>
                  </a:stretch>
                </pic:blipFill>
                <pic:spPr>
                  <a:xfrm>
                    <a:off x="0" y="0"/>
                    <a:ext cx="568960" cy="568960"/>
                  </a:xfrm>
                  <a:prstGeom prst="rect">
                    <a:avLst/>
                  </a:prstGeom>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ext>
                  </a:extLst>
                </pic:spPr>
              </pic:pic>
            </a:graphicData>
          </a:graphic>
          <wp14:sizeRelH relativeFrom="page">
            <wp14:pctWidth>0</wp14:pctWidth>
          </wp14:sizeRelH>
          <wp14:sizeRelV relativeFrom="page">
            <wp14:pctHeight>0</wp14:pctHeight>
          </wp14:sizeRelV>
        </wp:anchor>
      </w:drawing>
    </w:r>
    <w:r w:rsidR="00495AEB">
      <w:rPr>
        <w:rStyle w:val="PageNumber"/>
        <w:color w:val="808080"/>
        <w:szCs w:val="18"/>
      </w:rPr>
      <w:fldChar w:fldCharType="begin"/>
    </w:r>
    <w:r w:rsidR="00495AEB">
      <w:rPr>
        <w:rStyle w:val="PageNumber"/>
        <w:color w:val="808080"/>
        <w:szCs w:val="18"/>
      </w:rPr>
      <w:instrText xml:space="preserve"> DOCPROPERTY "CopyrightText" \* MERGEFORMAT </w:instrText>
    </w:r>
    <w:r w:rsidR="00495AEB">
      <w:rPr>
        <w:rStyle w:val="PageNumber"/>
        <w:color w:val="808080"/>
        <w:szCs w:val="18"/>
      </w:rPr>
      <w:fldChar w:fldCharType="separate"/>
    </w:r>
    <w:r w:rsidR="00E81F9C">
      <w:rPr>
        <w:rStyle w:val="PageNumber"/>
        <w:color w:val="808080"/>
        <w:szCs w:val="18"/>
      </w:rPr>
      <w:t>Copyright © 2018. All Rights Reserved.</w:t>
    </w:r>
    <w:r w:rsidR="00495AEB">
      <w:rPr>
        <w:rStyle w:val="PageNumber"/>
        <w:color w:val="808080"/>
        <w:szCs w:val="18"/>
      </w:rPr>
      <w:fldChar w:fldCharType="end"/>
    </w:r>
    <w:r w:rsidR="00495AEB" w:rsidRPr="00495AEB">
      <w:rPr>
        <w:rStyle w:val="PageNumber"/>
        <w:color w:val="808080"/>
        <w:szCs w:val="18"/>
      </w:rPr>
      <w:ptab w:relativeTo="margin" w:alignment="center" w:leader="none"/>
    </w:r>
    <w:r w:rsidR="00495AEB">
      <w:rPr>
        <w:rStyle w:val="PageNumber"/>
        <w:color w:val="808080"/>
        <w:szCs w:val="18"/>
      </w:rPr>
      <w:t>Proprietary and Confidential</w:t>
    </w:r>
    <w:r w:rsidR="00495AEB" w:rsidRPr="00495AEB">
      <w:rPr>
        <w:rStyle w:val="PageNumber"/>
        <w:color w:val="808080"/>
        <w:szCs w:val="18"/>
      </w:rPr>
      <w:ptab w:relativeTo="margin" w:alignment="right" w:leader="none"/>
    </w:r>
    <w:r w:rsidR="00495AEB">
      <w:rPr>
        <w:rStyle w:val="PageNumber"/>
        <w:color w:val="808080"/>
        <w:szCs w:val="18"/>
      </w:rPr>
      <w:t xml:space="preserve">Page </w:t>
    </w:r>
    <w:r w:rsidR="00495AEB">
      <w:rPr>
        <w:rStyle w:val="PageNumber"/>
        <w:color w:val="808080"/>
        <w:szCs w:val="18"/>
      </w:rPr>
      <w:fldChar w:fldCharType="begin"/>
    </w:r>
    <w:r w:rsidR="00495AEB">
      <w:rPr>
        <w:rStyle w:val="PageNumber"/>
        <w:color w:val="808080"/>
        <w:szCs w:val="18"/>
      </w:rPr>
      <w:instrText xml:space="preserve"> PAGE  \* MERGEFORMAT </w:instrText>
    </w:r>
    <w:r w:rsidR="00495AEB">
      <w:rPr>
        <w:rStyle w:val="PageNumber"/>
        <w:color w:val="808080"/>
        <w:szCs w:val="18"/>
      </w:rPr>
      <w:fldChar w:fldCharType="separate"/>
    </w:r>
    <w:r w:rsidR="000437DD">
      <w:rPr>
        <w:rStyle w:val="PageNumber"/>
        <w:noProof/>
        <w:color w:val="808080"/>
        <w:szCs w:val="18"/>
      </w:rPr>
      <w:t>5</w:t>
    </w:r>
    <w:r w:rsidR="00495AEB">
      <w:rPr>
        <w:rStyle w:val="PageNumber"/>
        <w:color w:val="808080"/>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4FF4720" w14:textId="388F5239" w:rsidR="00A730BC" w:rsidRPr="00495AEB" w:rsidRDefault="00723623" w:rsidP="00723623">
    <w:pPr>
      <w:pStyle w:val="Footer"/>
      <w:ind w:left="-1080"/>
      <w:rPr>
        <w:b w:val="0"/>
        <w:color w:val="7F7F7F" w:themeColor="text1" w:themeTint="80"/>
        <w:sz w:val="17"/>
        <w:szCs w:val="17"/>
      </w:rPr>
    </w:pPr>
    <w:r>
      <w:rPr>
        <w:noProof/>
      </w:rPr>
      <w:drawing>
        <wp:anchor distT="0" distB="0" distL="114300" distR="114300" simplePos="0" relativeHeight="251667456" behindDoc="1" locked="0" layoutInCell="1" allowOverlap="1" wp14:anchorId="3B566737" wp14:editId="2CBBA77B">
          <wp:simplePos x="0" y="0"/>
          <wp:positionH relativeFrom="margin">
            <wp:posOffset>6136640</wp:posOffset>
          </wp:positionH>
          <wp:positionV relativeFrom="margin">
            <wp:posOffset>8237220</wp:posOffset>
          </wp:positionV>
          <wp:extent cx="568960" cy="568960"/>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NetCraftsmen_Icon.png"/>
                  <pic:cNvPicPr/>
                </pic:nvPicPr>
                <pic:blipFill>
                  <a:blip r:embed="rId1">
                    <a:alphaModFix amt="50000"/>
                    <a:extLst>
                      <a:ext uri="{28A0092B-C50C-407E-A947-70E740481C1C}">
                        <a14:useLocalDpi xmlns:a14="http://schemas.microsoft.com/office/drawing/2010/main" val="0"/>
                      </a:ext>
                    </a:extLst>
                  </a:blip>
                  <a:stretch>
                    <a:fillRect/>
                  </a:stretch>
                </pic:blipFill>
                <pic:spPr>
                  <a:xfrm>
                    <a:off x="0" y="0"/>
                    <a:ext cx="568960" cy="568960"/>
                  </a:xfrm>
                  <a:prstGeom prst="rect">
                    <a:avLst/>
                  </a:prstGeom>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ext>
                  </a:extLst>
                </pic:spPr>
              </pic:pic>
            </a:graphicData>
          </a:graphic>
          <wp14:sizeRelH relativeFrom="page">
            <wp14:pctWidth>0</wp14:pctWidth>
          </wp14:sizeRelH>
          <wp14:sizeRelV relativeFrom="page">
            <wp14:pctHeight>0</wp14:pctHeight>
          </wp14:sizeRelV>
        </wp:anchor>
      </w:drawing>
    </w:r>
    <w:r w:rsidR="00495AEB">
      <w:rPr>
        <w:noProof/>
        <w:color w:val="000000" w:themeColor="text1"/>
      </w:rPr>
      <mc:AlternateContent>
        <mc:Choice Requires="wps">
          <w:drawing>
            <wp:anchor distT="0" distB="0" distL="114300" distR="114300" simplePos="0" relativeHeight="251668480" behindDoc="0" locked="0" layoutInCell="1" allowOverlap="1" wp14:anchorId="4DD69BD0" wp14:editId="6007F7D6">
              <wp:simplePos x="0" y="0"/>
              <wp:positionH relativeFrom="column">
                <wp:posOffset>-1099820</wp:posOffset>
              </wp:positionH>
              <wp:positionV relativeFrom="paragraph">
                <wp:posOffset>-45720</wp:posOffset>
              </wp:positionV>
              <wp:extent cx="7172960" cy="5715"/>
              <wp:effectExtent l="0" t="0" r="15240" b="45085"/>
              <wp:wrapNone/>
              <wp:docPr id="14" name="Straight Connector 14"/>
              <wp:cNvGraphicFramePr/>
              <a:graphic xmlns:a="http://schemas.openxmlformats.org/drawingml/2006/main">
                <a:graphicData uri="http://schemas.microsoft.com/office/word/2010/wordprocessingShape">
                  <wps:wsp>
                    <wps:cNvCnPr/>
                    <wps:spPr>
                      <a:xfrm flipH="1">
                        <a:off x="0" y="0"/>
                        <a:ext cx="7172960" cy="5715"/>
                      </a:xfrm>
                      <a:prstGeom prst="line">
                        <a:avLst/>
                      </a:prstGeom>
                      <a:ln w="12700">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5A7140F" id="Straight Connector 14" o:spid="_x0000_s1026" style="position:absolute;flip:x;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6.6pt,-3.6pt" to="478.2pt,-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" strokecolor="#7f7f7f [1612]" strokeweight="1pt"/>
          </w:pict>
        </mc:Fallback>
      </mc:AlternateContent>
    </w:r>
    <w:r w:rsidR="00495AEB" w:rsidRPr="00495AEB">
      <w:rPr>
        <w:b w:val="0"/>
        <w:color w:val="7F7F7F" w:themeColor="text1" w:themeTint="80"/>
        <w:sz w:val="17"/>
        <w:szCs w:val="17"/>
      </w:rPr>
      <w:fldChar w:fldCharType="begin"/>
    </w:r>
    <w:r w:rsidR="00495AEB" w:rsidRPr="00495AEB">
      <w:rPr>
        <w:b w:val="0"/>
        <w:color w:val="7F7F7F" w:themeColor="text1" w:themeTint="80"/>
        <w:sz w:val="17"/>
        <w:szCs w:val="17"/>
      </w:rPr>
      <w:instrText xml:space="preserve"> DOCPROPERTY "CopyrightText" \* MERGEFORMAT </w:instrText>
    </w:r>
    <w:r w:rsidR="00495AEB" w:rsidRPr="00495AEB">
      <w:rPr>
        <w:b w:val="0"/>
        <w:color w:val="7F7F7F" w:themeColor="text1" w:themeTint="80"/>
        <w:sz w:val="17"/>
        <w:szCs w:val="17"/>
      </w:rPr>
      <w:fldChar w:fldCharType="separate"/>
    </w:r>
    <w:r w:rsidR="00E81F9C">
      <w:rPr>
        <w:b w:val="0"/>
        <w:color w:val="7F7F7F" w:themeColor="text1" w:themeTint="80"/>
        <w:sz w:val="17"/>
        <w:szCs w:val="17"/>
      </w:rPr>
      <w:t>Copyright © 2018. All Rights Reserved.</w:t>
    </w:r>
    <w:r w:rsidR="00495AEB" w:rsidRPr="00495AEB">
      <w:rPr>
        <w:b w:val="0"/>
        <w:color w:val="7F7F7F" w:themeColor="text1" w:themeTint="80"/>
        <w:sz w:val="17"/>
        <w:szCs w:val="17"/>
      </w:rPr>
      <w:fldChar w:fldCharType="end"/>
    </w:r>
    <w:r w:rsidR="00495AEB" w:rsidRPr="00495AEB">
      <w:rPr>
        <w:b w:val="0"/>
        <w:color w:val="7F7F7F" w:themeColor="text1" w:themeTint="80"/>
        <w:sz w:val="17"/>
        <w:szCs w:val="17"/>
      </w:rPr>
      <w:ptab w:relativeTo="margin" w:alignment="center" w:leader="none"/>
    </w:r>
    <w:r w:rsidR="00495AEB" w:rsidRPr="00495AEB">
      <w:rPr>
        <w:b w:val="0"/>
        <w:color w:val="7F7F7F" w:themeColor="text1" w:themeTint="80"/>
        <w:sz w:val="17"/>
        <w:szCs w:val="17"/>
      </w:rPr>
      <w:t>Proprietary and Confidential</w:t>
    </w:r>
    <w:r w:rsidR="00495AEB" w:rsidRPr="00495AEB">
      <w:rPr>
        <w:b w:val="0"/>
        <w:color w:val="7F7F7F" w:themeColor="text1" w:themeTint="80"/>
        <w:sz w:val="17"/>
        <w:szCs w:val="17"/>
      </w:rPr>
      <w:ptab w:relativeTo="margin" w:alignment="right" w:leader="none"/>
    </w:r>
    <w:r w:rsidR="00495AEB" w:rsidRPr="00495AEB">
      <w:rPr>
        <w:b w:val="0"/>
        <w:color w:val="7F7F7F" w:themeColor="text1" w:themeTint="80"/>
        <w:sz w:val="17"/>
        <w:szCs w:val="17"/>
      </w:rPr>
      <w:t xml:space="preserve">Page </w:t>
    </w:r>
    <w:r w:rsidR="00495AEB" w:rsidRPr="00495AEB">
      <w:rPr>
        <w:b w:val="0"/>
        <w:color w:val="7F7F7F" w:themeColor="text1" w:themeTint="80"/>
        <w:sz w:val="17"/>
        <w:szCs w:val="17"/>
      </w:rPr>
      <w:fldChar w:fldCharType="begin"/>
    </w:r>
    <w:r w:rsidR="00495AEB" w:rsidRPr="00495AEB">
      <w:rPr>
        <w:b w:val="0"/>
        <w:color w:val="7F7F7F" w:themeColor="text1" w:themeTint="80"/>
        <w:sz w:val="17"/>
        <w:szCs w:val="17"/>
      </w:rPr>
      <w:instrText xml:space="preserve"> PAGE  \* MERGEFORMAT </w:instrText>
    </w:r>
    <w:r w:rsidR="00495AEB" w:rsidRPr="00495AEB">
      <w:rPr>
        <w:b w:val="0"/>
        <w:color w:val="7F7F7F" w:themeColor="text1" w:themeTint="80"/>
        <w:sz w:val="17"/>
        <w:szCs w:val="17"/>
      </w:rPr>
      <w:fldChar w:fldCharType="separate"/>
    </w:r>
    <w:r w:rsidR="000437DD">
      <w:rPr>
        <w:b w:val="0"/>
        <w:noProof/>
        <w:color w:val="7F7F7F" w:themeColor="text1" w:themeTint="80"/>
        <w:sz w:val="17"/>
        <w:szCs w:val="17"/>
      </w:rPr>
      <w:t>1</w:t>
    </w:r>
    <w:r w:rsidR="00495AEB" w:rsidRPr="00495AEB">
      <w:rPr>
        <w:b w:val="0"/>
        <w:color w:val="7F7F7F" w:themeColor="text1" w:themeTint="80"/>
        <w:sz w:val="17"/>
        <w:szCs w:val="17"/>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0FFB5B6" w14:textId="77777777" w:rsidR="008176DB" w:rsidRDefault="008176DB">
      <w:r>
        <w:separator/>
      </w:r>
    </w:p>
  </w:footnote>
  <w:footnote w:type="continuationSeparator" w:id="0">
    <w:p w14:paraId="0410AA61" w14:textId="77777777" w:rsidR="008176DB" w:rsidRDefault="008176D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1E3AA39" w14:textId="689475B8" w:rsidR="00A730BC" w:rsidRDefault="00723623" w:rsidP="005F3E89">
    <w:pPr>
      <w:pStyle w:val="Header"/>
    </w:pPr>
    <w:r>
      <w:rPr>
        <w:noProof/>
      </w:rPr>
      <mc:AlternateContent>
        <mc:Choice Requires="wps">
          <w:drawing>
            <wp:anchor distT="0" distB="0" distL="114300" distR="114300" simplePos="0" relativeHeight="251672576" behindDoc="0" locked="0" layoutInCell="1" allowOverlap="1" wp14:anchorId="4C00BE6F" wp14:editId="06B0A5C9">
              <wp:simplePos x="0" y="0"/>
              <wp:positionH relativeFrom="column">
                <wp:posOffset>-151765</wp:posOffset>
              </wp:positionH>
              <wp:positionV relativeFrom="paragraph">
                <wp:posOffset>228600</wp:posOffset>
              </wp:positionV>
              <wp:extent cx="7110095" cy="6985"/>
              <wp:effectExtent l="0" t="0" r="27305" b="43815"/>
              <wp:wrapNone/>
              <wp:docPr id="6" name="Straight Connector 6"/>
              <wp:cNvGraphicFramePr/>
              <a:graphic xmlns:a="http://schemas.openxmlformats.org/drawingml/2006/main">
                <a:graphicData uri="http://schemas.microsoft.com/office/word/2010/wordprocessingShape">
                  <wps:wsp>
                    <wps:cNvCnPr/>
                    <wps:spPr>
                      <a:xfrm flipH="1">
                        <a:off x="0" y="0"/>
                        <a:ext cx="7110095" cy="6985"/>
                      </a:xfrm>
                      <a:prstGeom prst="line">
                        <a:avLst/>
                      </a:prstGeom>
                      <a:ln w="12700">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05184C26" id="Straight Connector 6" o:spid="_x0000_s1026" style="position:absolute;flip:x;z-index:251672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1.95pt,18pt" to="547.9pt,1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" strokecolor="#7f7f7f [1612]" strokeweight="1pt"/>
          </w:pict>
        </mc:Fallback>
      </mc:AlternateContent>
    </w:r>
    <w:r w:rsidR="00495AEB">
      <w:rPr>
        <w:noProof/>
      </w:rPr>
      <w:drawing>
        <wp:anchor distT="0" distB="0" distL="114300" distR="114300" simplePos="0" relativeHeight="251670528" behindDoc="1" locked="0" layoutInCell="1" allowOverlap="1" wp14:anchorId="4E70F1F9" wp14:editId="33D4C76C">
          <wp:simplePos x="0" y="0"/>
          <wp:positionH relativeFrom="margin">
            <wp:posOffset>-769620</wp:posOffset>
          </wp:positionH>
          <wp:positionV relativeFrom="margin">
            <wp:posOffset>-763905</wp:posOffset>
          </wp:positionV>
          <wp:extent cx="2781300" cy="655955"/>
          <wp:effectExtent l="0" t="0" r="1270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NetCraftsmen_Logo.png"/>
                  <pic:cNvPicPr/>
                </pic:nvPicPr>
                <pic:blipFill>
                  <a:blip r:embed="rId1">
                    <a:extLst>
                      <a:ext uri="{28A0092B-C50C-407E-A947-70E740481C1C}">
                        <a14:useLocalDpi xmlns:a14="http://schemas.microsoft.com/office/drawing/2010/main" val="0"/>
                      </a:ext>
                    </a:extLst>
                  </a:blip>
                  <a:stretch>
                    <a:fillRect/>
                  </a:stretch>
                </pic:blipFill>
                <pic:spPr>
                  <a:xfrm>
                    <a:off x="0" y="0"/>
                    <a:ext cx="2781300" cy="655955"/>
                  </a:xfrm>
                  <a:prstGeom prst="rect">
                    <a:avLst/>
                  </a:prstGeom>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ext>
                  </a:extLst>
                </pic:spPr>
              </pic:pic>
            </a:graphicData>
          </a:graphic>
          <wp14:sizeRelH relativeFrom="page">
            <wp14:pctWidth>0</wp14:pctWidth>
          </wp14:sizeRelH>
          <wp14:sizeRelV relativeFrom="page">
            <wp14:pctHeight>0</wp14:pctHeight>
          </wp14:sizeRelV>
        </wp:anchor>
      </w:drawing>
    </w:r>
    <w:r w:rsidR="00495AEB">
      <w:ptab w:relativeTo="margin" w:alignment="center" w:leader="none"/>
    </w:r>
    <w:r w:rsidR="00495AEB" w:rsidRPr="005F3E89">
      <w:rPr>
        <w:b w:val="0"/>
      </w:rPr>
      <w:fldChar w:fldCharType="begin"/>
    </w:r>
    <w:r w:rsidR="00495AEB" w:rsidRPr="005F3E89">
      <w:rPr>
        <w:b w:val="0"/>
      </w:rPr>
      <w:instrText xml:space="preserve"> TITLE  \* MERGEFORMAT </w:instrText>
    </w:r>
    <w:r w:rsidR="00495AEB" w:rsidRPr="005F3E89">
      <w:rPr>
        <w:b w:val="0"/>
      </w:rPr>
      <w:fldChar w:fldCharType="separate"/>
    </w:r>
    <w:r w:rsidR="00E81F9C">
      <w:rPr>
        <w:b w:val="0"/>
      </w:rPr>
      <w:t xml:space="preserve">Example </w:t>
    </w:r>
    <w:r w:rsidR="00E17452">
      <w:rPr>
        <w:b w:val="0"/>
      </w:rPr>
      <w:t>Blog Post</w:t>
    </w:r>
    <w:r w:rsidR="00495AEB" w:rsidRPr="005F3E89">
      <w:rPr>
        <w:b w:val="0"/>
      </w:rPr>
      <w:fldChar w:fldCharType="end"/>
    </w:r>
    <w:r w:rsidR="00495AEB" w:rsidRPr="005F3E89">
      <w:rPr>
        <w:b w:val="0"/>
      </w:rPr>
      <w:ptab w:relativeTo="margin" w:alignment="right" w:leader="none"/>
    </w:r>
    <w:r w:rsidR="00495AEB" w:rsidRPr="005F3E89">
      <w:rPr>
        <w:b w:val="0"/>
      </w:rPr>
      <w:fldChar w:fldCharType="begin"/>
    </w:r>
    <w:r w:rsidR="00495AEB" w:rsidRPr="005F3E89">
      <w:rPr>
        <w:b w:val="0"/>
      </w:rPr>
      <w:instrText xml:space="preserve"> DOCPROPERTY "Revision" \* MERGEFORMAT </w:instrText>
    </w:r>
    <w:r w:rsidR="00495AEB" w:rsidRPr="005F3E89">
      <w:rPr>
        <w:b w:val="0"/>
      </w:rPr>
      <w:fldChar w:fldCharType="separate"/>
    </w:r>
    <w:r w:rsidR="00E81F9C">
      <w:rPr>
        <w:b w:val="0"/>
      </w:rPr>
      <w:t>R</w:t>
    </w:r>
    <w:r w:rsidR="00E17452">
      <w:rPr>
        <w:b w:val="0"/>
      </w:rPr>
      <w:t>D01</w:t>
    </w:r>
    <w:r w:rsidR="00495AEB" w:rsidRPr="005F3E89">
      <w:rPr>
        <w:b w:val="0"/>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7907444" w14:textId="46A595F5" w:rsidR="00A730BC" w:rsidRPr="005F3E89" w:rsidRDefault="00495AEB" w:rsidP="005F3E89">
    <w:pPr>
      <w:pStyle w:val="Header"/>
      <w:rPr>
        <w:b w:val="0"/>
      </w:rPr>
    </w:pPr>
    <w:r w:rsidRPr="005F3E89">
      <w:rPr>
        <w:b w:val="0"/>
        <w:noProof/>
      </w:rPr>
      <w:drawing>
        <wp:anchor distT="0" distB="0" distL="114300" distR="114300" simplePos="0" relativeHeight="251665408" behindDoc="1" locked="0" layoutInCell="1" allowOverlap="1" wp14:anchorId="148E907B" wp14:editId="20C42F2B">
          <wp:simplePos x="0" y="0"/>
          <wp:positionH relativeFrom="margin">
            <wp:posOffset>-720725</wp:posOffset>
          </wp:positionH>
          <wp:positionV relativeFrom="margin">
            <wp:posOffset>-570865</wp:posOffset>
          </wp:positionV>
          <wp:extent cx="2781300" cy="655955"/>
          <wp:effectExtent l="0" t="0" r="1270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NetCraftsmen_Logo.png"/>
                  <pic:cNvPicPr/>
                </pic:nvPicPr>
                <pic:blipFill>
                  <a:blip r:embed="rId1">
                    <a:extLst>
                      <a:ext uri="{28A0092B-C50C-407E-A947-70E740481C1C}">
                        <a14:useLocalDpi xmlns:a14="http://schemas.microsoft.com/office/drawing/2010/main" val="0"/>
                      </a:ext>
                    </a:extLst>
                  </a:blip>
                  <a:stretch>
                    <a:fillRect/>
                  </a:stretch>
                </pic:blipFill>
                <pic:spPr>
                  <a:xfrm>
                    <a:off x="0" y="0"/>
                    <a:ext cx="2781300" cy="655955"/>
                  </a:xfrm>
                  <a:prstGeom prst="rect">
                    <a:avLst/>
                  </a:prstGeom>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ext>
                  </a:extLst>
                </pic:spPr>
              </pic:pic>
            </a:graphicData>
          </a:graphic>
          <wp14:sizeRelH relativeFrom="page">
            <wp14:pctWidth>0</wp14:pctWidth>
          </wp14:sizeRelH>
          <wp14:sizeRelV relativeFrom="page">
            <wp14:pctHeight>0</wp14:pctHeight>
          </wp14:sizeRelV>
        </wp:anchor>
      </w:drawing>
    </w:r>
    <w:r w:rsidRPr="005F3E89">
      <w:rPr>
        <w:b w:val="0"/>
      </w:rPr>
      <w:t>netcraftsmen.com</w:t>
    </w:r>
    <w:r w:rsidR="00A83F1D" w:rsidRPr="005F3E89">
      <w:rPr>
        <w:b w:val="0"/>
      </w:rPr>
      <w:t xml:space="preserve"> </w:t>
    </w:r>
  </w:p>
  <w:p w14:paraId="07B582D9" w14:textId="2F774EE6" w:rsidR="00A83F1D" w:rsidRDefault="00A83F1D" w:rsidP="005F3E89">
    <w:pPr>
      <w:pStyle w:val="Header"/>
    </w:pPr>
    <w:r w:rsidRPr="005F3E89">
      <w:rPr>
        <w:b w:val="0"/>
        <w:noProof/>
      </w:rPr>
      <mc:AlternateContent>
        <mc:Choice Requires="wps">
          <w:drawing>
            <wp:anchor distT="0" distB="0" distL="114300" distR="114300" simplePos="0" relativeHeight="251663360" behindDoc="0" locked="0" layoutInCell="1" allowOverlap="1" wp14:anchorId="601687E3" wp14:editId="2E7EB6CF">
              <wp:simplePos x="0" y="0"/>
              <wp:positionH relativeFrom="column">
                <wp:posOffset>-91440</wp:posOffset>
              </wp:positionH>
              <wp:positionV relativeFrom="paragraph">
                <wp:posOffset>189865</wp:posOffset>
              </wp:positionV>
              <wp:extent cx="6924675" cy="0"/>
              <wp:effectExtent l="0" t="0" r="34925" b="25400"/>
              <wp:wrapNone/>
              <wp:docPr id="2" name="Straight Connector 2"/>
              <wp:cNvGraphicFramePr/>
              <a:graphic xmlns:a="http://schemas.openxmlformats.org/drawingml/2006/main">
                <a:graphicData uri="http://schemas.microsoft.com/office/word/2010/wordprocessingShape">
                  <wps:wsp>
                    <wps:cNvCnPr/>
                    <wps:spPr>
                      <a:xfrm flipV="1">
                        <a:off x="0" y="0"/>
                        <a:ext cx="6924675" cy="0"/>
                      </a:xfrm>
                      <a:prstGeom prst="line">
                        <a:avLst/>
                      </a:prstGeom>
                      <a:ln w="12700" cmpd="sng">
                        <a:solidFill>
                          <a:schemeClr val="bg1">
                            <a:lumMod val="65000"/>
                          </a:schemeClr>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D2ED529" id="Straight Connector 2" o:spid="_x0000_s1026" style="position:absolute;flip: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2pt,14.95pt" to="538.05pt,1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" strokecolor="#a5a5a5 [2092]" strokeweight="1pt"/>
          </w:pict>
        </mc:Fallback>
      </mc:AlternateContent>
    </w:r>
    <w:r w:rsidRPr="005F3E89">
      <w:rPr>
        <w:b w:val="0"/>
      </w:rPr>
      <w:t>888.804.1717</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1D"/>
    <w:multiLevelType w:val="multilevel"/>
    <w:tmpl w:val="D84A3F5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89"/>
    <w:multiLevelType w:val="singleLevel"/>
    <w:tmpl w:val="A036B2C6"/>
    <w:lvl w:ilvl="0">
      <w:start w:val="1"/>
      <w:numFmt w:val="bullet"/>
      <w:lvlText w:val=""/>
      <w:lvlJc w:val="left"/>
      <w:pPr>
        <w:tabs>
          <w:tab w:val="num" w:pos="360"/>
        </w:tabs>
        <w:ind w:left="360" w:hanging="360"/>
      </w:pPr>
      <w:rPr>
        <w:rFonts w:ascii="Symbol" w:hAnsi="Symbol" w:hint="default"/>
      </w:rPr>
    </w:lvl>
  </w:abstractNum>
  <w:abstractNum w:abstractNumId="2" w15:restartNumberingAfterBreak="0">
    <w:nsid w:val="11B1695B"/>
    <w:multiLevelType w:val="multilevel"/>
    <w:tmpl w:val="1C067224"/>
    <w:numStyleLink w:val="ListAlphas"/>
  </w:abstractNum>
  <w:abstractNum w:abstractNumId="3" w15:restartNumberingAfterBreak="0">
    <w:nsid w:val="206E5B76"/>
    <w:multiLevelType w:val="multilevel"/>
    <w:tmpl w:val="1C067224"/>
    <w:styleLink w:val="ListAlphas"/>
    <w:lvl w:ilvl="0">
      <w:start w:val="1"/>
      <w:numFmt w:val="lowerLetter"/>
      <w:pStyle w:val="ListAlpha"/>
      <w:lvlText w:val="%1."/>
      <w:lvlJc w:val="left"/>
      <w:pPr>
        <w:tabs>
          <w:tab w:val="num" w:pos="720"/>
        </w:tabs>
        <w:ind w:left="720" w:hanging="720"/>
      </w:pPr>
      <w:rPr>
        <w:rFonts w:hint="default"/>
      </w:rPr>
    </w:lvl>
    <w:lvl w:ilvl="1">
      <w:start w:val="1"/>
      <w:numFmt w:val="bullet"/>
      <w:pStyle w:val="ListAlpha2"/>
      <w:lvlText w:val=""/>
      <w:lvlJc w:val="left"/>
      <w:pPr>
        <w:tabs>
          <w:tab w:val="num" w:pos="1440"/>
        </w:tabs>
        <w:ind w:left="1440" w:hanging="720"/>
      </w:pPr>
      <w:rPr>
        <w:rFonts w:ascii="Symbol" w:hAnsi="Symbol" w:hint="default"/>
      </w:rPr>
    </w:lvl>
    <w:lvl w:ilvl="2">
      <w:start w:val="1"/>
      <w:numFmt w:val="bullet"/>
      <w:pStyle w:val="ListAlpha3"/>
      <w:lvlText w:val="o"/>
      <w:lvlJc w:val="left"/>
      <w:pPr>
        <w:tabs>
          <w:tab w:val="num" w:pos="1800"/>
        </w:tabs>
        <w:ind w:left="1800" w:hanging="360"/>
      </w:pPr>
      <w:rPr>
        <w:rFonts w:ascii="Courier New" w:hAnsi="Courier New" w:hint="default"/>
      </w:rPr>
    </w:lvl>
    <w:lvl w:ilvl="3">
      <w:start w:val="1"/>
      <w:numFmt w:val="none"/>
      <w:pStyle w:val="ListAlpha4"/>
      <w:lvlText w:val=""/>
      <w:lvlJc w:val="left"/>
      <w:pPr>
        <w:ind w:left="720" w:hanging="360"/>
      </w:pPr>
      <w:rPr>
        <w:rFonts w:hint="default"/>
      </w:rPr>
    </w:lvl>
    <w:lvl w:ilvl="4">
      <w:start w:val="1"/>
      <w:numFmt w:val="lowerLetter"/>
      <w:lvlText w:val="(%5)"/>
      <w:lvlJc w:val="left"/>
      <w:pPr>
        <w:ind w:left="1080" w:hanging="360"/>
      </w:pPr>
      <w:rPr>
        <w:rFonts w:hint="default"/>
      </w:rPr>
    </w:lvl>
    <w:lvl w:ilvl="5">
      <w:start w:val="1"/>
      <w:numFmt w:val="lowerRoman"/>
      <w:lvlText w:val="(%6)"/>
      <w:lvlJc w:val="left"/>
      <w:pPr>
        <w:ind w:left="1440" w:hanging="360"/>
      </w:pPr>
      <w:rPr>
        <w:rFonts w:hint="default"/>
      </w:rPr>
    </w:lvl>
    <w:lvl w:ilvl="6">
      <w:start w:val="1"/>
      <w:numFmt w:val="decimal"/>
      <w:lvlText w:val="%7."/>
      <w:lvlJc w:val="left"/>
      <w:pPr>
        <w:ind w:left="1800" w:hanging="360"/>
      </w:pPr>
      <w:rPr>
        <w:rFonts w:hint="default"/>
      </w:rPr>
    </w:lvl>
    <w:lvl w:ilvl="7">
      <w:start w:val="1"/>
      <w:numFmt w:val="lowerLetter"/>
      <w:lvlText w:val="%8."/>
      <w:lvlJc w:val="left"/>
      <w:pPr>
        <w:ind w:left="2160" w:hanging="360"/>
      </w:pPr>
      <w:rPr>
        <w:rFonts w:hint="default"/>
      </w:rPr>
    </w:lvl>
    <w:lvl w:ilvl="8">
      <w:start w:val="1"/>
      <w:numFmt w:val="lowerRoman"/>
      <w:lvlText w:val="%9."/>
      <w:lvlJc w:val="left"/>
      <w:pPr>
        <w:ind w:left="2520" w:hanging="360"/>
      </w:pPr>
      <w:rPr>
        <w:rFonts w:hint="default"/>
      </w:rPr>
    </w:lvl>
  </w:abstractNum>
  <w:abstractNum w:abstractNumId="4" w15:restartNumberingAfterBreak="0">
    <w:nsid w:val="2A6E07B3"/>
    <w:multiLevelType w:val="multilevel"/>
    <w:tmpl w:val="7144D6EA"/>
    <w:styleLink w:val="SOWHeadings"/>
    <w:lvl w:ilvl="0">
      <w:start w:val="1"/>
      <w:numFmt w:val="decimal"/>
      <w:pStyle w:val="SOWHeading"/>
      <w:lvlText w:val="%1."/>
      <w:lvlJc w:val="left"/>
      <w:pPr>
        <w:ind w:left="432" w:hanging="432"/>
      </w:pPr>
      <w:rPr>
        <w:rFonts w:hint="default"/>
      </w:rPr>
    </w:lvl>
    <w:lvl w:ilvl="1">
      <w:start w:val="1"/>
      <w:numFmt w:val="decimal"/>
      <w:pStyle w:val="SOWHeading2"/>
      <w:lvlText w:val="%1.%2."/>
      <w:lvlJc w:val="left"/>
      <w:pPr>
        <w:ind w:left="576" w:hanging="576"/>
      </w:pPr>
      <w:rPr>
        <w:rFonts w:hint="default"/>
      </w:rPr>
    </w:lvl>
    <w:lvl w:ilvl="2">
      <w:start w:val="1"/>
      <w:numFmt w:val="decimal"/>
      <w:pStyle w:val="SOWHeading3"/>
      <w:lvlText w:val="%1.%2.%3."/>
      <w:lvlJc w:val="left"/>
      <w:pPr>
        <w:ind w:left="720" w:hanging="720"/>
      </w:pPr>
      <w:rPr>
        <w:rFonts w:hint="default"/>
      </w:rPr>
    </w:lvl>
    <w:lvl w:ilvl="3">
      <w:start w:val="1"/>
      <w:numFmt w:val="decimal"/>
      <w:pStyle w:val="SOWHeading4"/>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5" w15:restartNumberingAfterBreak="0">
    <w:nsid w:val="2E331838"/>
    <w:multiLevelType w:val="multilevel"/>
    <w:tmpl w:val="0C8842C6"/>
    <w:styleLink w:val="ListBullets"/>
    <w:lvl w:ilvl="0">
      <w:start w:val="1"/>
      <w:numFmt w:val="bullet"/>
      <w:pStyle w:val="ListBullet"/>
      <w:lvlText w:val=""/>
      <w:lvlJc w:val="left"/>
      <w:pPr>
        <w:tabs>
          <w:tab w:val="num" w:pos="1080"/>
        </w:tabs>
        <w:ind w:left="1080" w:hanging="360"/>
      </w:pPr>
      <w:rPr>
        <w:rFonts w:ascii="Symbol" w:hAnsi="Symbol" w:hint="default"/>
      </w:rPr>
    </w:lvl>
    <w:lvl w:ilvl="1">
      <w:start w:val="1"/>
      <w:numFmt w:val="bullet"/>
      <w:pStyle w:val="ListBullet2"/>
      <w:lvlText w:val="o"/>
      <w:lvlJc w:val="left"/>
      <w:pPr>
        <w:tabs>
          <w:tab w:val="num" w:pos="1440"/>
        </w:tabs>
        <w:ind w:left="1440" w:hanging="360"/>
      </w:pPr>
      <w:rPr>
        <w:rFonts w:ascii="Courier New" w:hAnsi="Courier New" w:hint="default"/>
      </w:rPr>
    </w:lvl>
    <w:lvl w:ilvl="2">
      <w:start w:val="1"/>
      <w:numFmt w:val="bullet"/>
      <w:pStyle w:val="ListBullet3"/>
      <w:lvlText w:val=""/>
      <w:lvlJc w:val="left"/>
      <w:pPr>
        <w:tabs>
          <w:tab w:val="num" w:pos="1800"/>
        </w:tabs>
        <w:ind w:left="1800" w:hanging="360"/>
      </w:pPr>
      <w:rPr>
        <w:rFonts w:ascii="Wingdings" w:hAnsi="Wingdings" w:hint="default"/>
      </w:rPr>
    </w:lvl>
    <w:lvl w:ilvl="3">
      <w:start w:val="1"/>
      <w:numFmt w:val="bullet"/>
      <w:pStyle w:val="ListBullet4"/>
      <w:lvlText w:val=""/>
      <w:lvlJc w:val="left"/>
      <w:pPr>
        <w:tabs>
          <w:tab w:val="num" w:pos="2160"/>
        </w:tabs>
        <w:ind w:left="2160" w:hanging="360"/>
      </w:pPr>
      <w:rPr>
        <w:rFonts w:ascii="Symbol" w:hAnsi="Symbol" w:hint="default"/>
      </w:rPr>
    </w:lvl>
    <w:lvl w:ilvl="4">
      <w:start w:val="1"/>
      <w:numFmt w:val="bullet"/>
      <w:pStyle w:val="ListBullet5"/>
      <w:lvlText w:val="o"/>
      <w:lvlJc w:val="left"/>
      <w:pPr>
        <w:tabs>
          <w:tab w:val="num" w:pos="2520"/>
        </w:tabs>
        <w:ind w:left="2520" w:hanging="360"/>
      </w:pPr>
      <w:rPr>
        <w:rFonts w:ascii="Courier New" w:hAnsi="Courier New" w:hint="default"/>
      </w:rPr>
    </w:lvl>
    <w:lvl w:ilvl="5">
      <w:start w:val="1"/>
      <w:numFmt w:val="bullet"/>
      <w:lvlText w:val=""/>
      <w:lvlJc w:val="left"/>
      <w:pPr>
        <w:tabs>
          <w:tab w:val="num" w:pos="2880"/>
        </w:tabs>
        <w:ind w:left="2880" w:hanging="360"/>
      </w:pPr>
      <w:rPr>
        <w:rFonts w:ascii="Wingdings" w:hAnsi="Wingdings" w:hint="default"/>
      </w:rPr>
    </w:lvl>
    <w:lvl w:ilvl="6">
      <w:start w:val="1"/>
      <w:numFmt w:val="bullet"/>
      <w:lvlText w:val=""/>
      <w:lvlJc w:val="left"/>
      <w:pPr>
        <w:tabs>
          <w:tab w:val="num" w:pos="3240"/>
        </w:tabs>
        <w:ind w:left="3240" w:hanging="360"/>
      </w:pPr>
      <w:rPr>
        <w:rFonts w:ascii="Symbol" w:hAnsi="Symbol" w:hint="default"/>
      </w:rPr>
    </w:lvl>
    <w:lvl w:ilvl="7">
      <w:start w:val="1"/>
      <w:numFmt w:val="bullet"/>
      <w:lvlText w:val="o"/>
      <w:lvlJc w:val="left"/>
      <w:pPr>
        <w:tabs>
          <w:tab w:val="num" w:pos="3600"/>
        </w:tabs>
        <w:ind w:left="3600" w:hanging="360"/>
      </w:pPr>
      <w:rPr>
        <w:rFonts w:ascii="Courier New" w:hAnsi="Courier New" w:hint="default"/>
      </w:rPr>
    </w:lvl>
    <w:lvl w:ilvl="8">
      <w:start w:val="1"/>
      <w:numFmt w:val="bullet"/>
      <w:lvlText w:val=""/>
      <w:lvlJc w:val="left"/>
      <w:pPr>
        <w:tabs>
          <w:tab w:val="num" w:pos="3960"/>
        </w:tabs>
        <w:ind w:left="3960" w:hanging="360"/>
      </w:pPr>
      <w:rPr>
        <w:rFonts w:ascii="Wingdings" w:hAnsi="Wingdings" w:hint="default"/>
      </w:rPr>
    </w:lvl>
  </w:abstractNum>
  <w:abstractNum w:abstractNumId="6" w15:restartNumberingAfterBreak="0">
    <w:nsid w:val="352D3FE0"/>
    <w:multiLevelType w:val="multilevel"/>
    <w:tmpl w:val="C584F76C"/>
    <w:styleLink w:val="ListNumbers"/>
    <w:lvl w:ilvl="0">
      <w:start w:val="1"/>
      <w:numFmt w:val="decimal"/>
      <w:pStyle w:val="ListNumber"/>
      <w:lvlText w:val="%1."/>
      <w:lvlJc w:val="left"/>
      <w:pPr>
        <w:tabs>
          <w:tab w:val="num" w:pos="1080"/>
        </w:tabs>
        <w:ind w:left="1080" w:hanging="360"/>
      </w:pPr>
      <w:rPr>
        <w:rFonts w:hint="default"/>
      </w:rPr>
    </w:lvl>
    <w:lvl w:ilvl="1">
      <w:start w:val="1"/>
      <w:numFmt w:val="lowerLetter"/>
      <w:pStyle w:val="ListNumber2"/>
      <w:lvlText w:val="%2."/>
      <w:lvlJc w:val="left"/>
      <w:pPr>
        <w:tabs>
          <w:tab w:val="num" w:pos="1440"/>
        </w:tabs>
        <w:ind w:left="1440" w:hanging="360"/>
      </w:pPr>
      <w:rPr>
        <w:rFonts w:hint="default"/>
      </w:rPr>
    </w:lvl>
    <w:lvl w:ilvl="2">
      <w:start w:val="1"/>
      <w:numFmt w:val="lowerRoman"/>
      <w:pStyle w:val="ListNumber3"/>
      <w:lvlText w:val="%3."/>
      <w:lvlJc w:val="left"/>
      <w:pPr>
        <w:tabs>
          <w:tab w:val="num" w:pos="1800"/>
        </w:tabs>
        <w:ind w:left="1800" w:hanging="360"/>
      </w:pPr>
      <w:rPr>
        <w:rFonts w:hint="default"/>
      </w:rPr>
    </w:lvl>
    <w:lvl w:ilvl="3">
      <w:start w:val="1"/>
      <w:numFmt w:val="decimal"/>
      <w:pStyle w:val="ListNumber4"/>
      <w:lvlText w:val="(%4)"/>
      <w:lvlJc w:val="left"/>
      <w:pPr>
        <w:tabs>
          <w:tab w:val="num" w:pos="2160"/>
        </w:tabs>
        <w:ind w:left="2160" w:hanging="360"/>
      </w:pPr>
      <w:rPr>
        <w:rFonts w:hint="default"/>
      </w:rPr>
    </w:lvl>
    <w:lvl w:ilvl="4">
      <w:start w:val="1"/>
      <w:numFmt w:val="lowerLetter"/>
      <w:pStyle w:val="ListNumber5"/>
      <w:lvlText w:val="(%5)"/>
      <w:lvlJc w:val="left"/>
      <w:pPr>
        <w:tabs>
          <w:tab w:val="num" w:pos="2520"/>
        </w:tabs>
        <w:ind w:left="2520" w:hanging="360"/>
      </w:pPr>
      <w:rPr>
        <w:rFonts w:hint="default"/>
      </w:rPr>
    </w:lvl>
    <w:lvl w:ilvl="5">
      <w:start w:val="1"/>
      <w:numFmt w:val="lowerRoman"/>
      <w:lvlText w:val="(%6)"/>
      <w:lvlJc w:val="left"/>
      <w:pPr>
        <w:tabs>
          <w:tab w:val="num" w:pos="2880"/>
        </w:tabs>
        <w:ind w:left="2880" w:hanging="360"/>
      </w:pPr>
      <w:rPr>
        <w:rFonts w:hint="default"/>
      </w:rPr>
    </w:lvl>
    <w:lvl w:ilvl="6">
      <w:start w:val="1"/>
      <w:numFmt w:val="decimal"/>
      <w:lvlText w:val="%7."/>
      <w:lvlJc w:val="left"/>
      <w:pPr>
        <w:tabs>
          <w:tab w:val="num" w:pos="3240"/>
        </w:tabs>
        <w:ind w:left="3240" w:hanging="360"/>
      </w:pPr>
      <w:rPr>
        <w:rFonts w:hint="default"/>
      </w:rPr>
    </w:lvl>
    <w:lvl w:ilvl="7">
      <w:start w:val="1"/>
      <w:numFmt w:val="lowerLetter"/>
      <w:lvlText w:val="%8."/>
      <w:lvlJc w:val="left"/>
      <w:pPr>
        <w:tabs>
          <w:tab w:val="num" w:pos="3600"/>
        </w:tabs>
        <w:ind w:left="3600" w:hanging="360"/>
      </w:pPr>
      <w:rPr>
        <w:rFonts w:hint="default"/>
      </w:rPr>
    </w:lvl>
    <w:lvl w:ilvl="8">
      <w:start w:val="1"/>
      <w:numFmt w:val="lowerRoman"/>
      <w:lvlText w:val="%9."/>
      <w:lvlJc w:val="left"/>
      <w:pPr>
        <w:tabs>
          <w:tab w:val="num" w:pos="3960"/>
        </w:tabs>
        <w:ind w:left="3960" w:hanging="360"/>
      </w:pPr>
      <w:rPr>
        <w:rFonts w:hint="default"/>
      </w:rPr>
    </w:lvl>
  </w:abstractNum>
  <w:abstractNum w:abstractNumId="7" w15:restartNumberingAfterBreak="0">
    <w:nsid w:val="3E8F38A6"/>
    <w:multiLevelType w:val="hybridMultilevel"/>
    <w:tmpl w:val="DE98F28E"/>
    <w:lvl w:ilvl="0" w:tplc="DC46FB46">
      <w:start w:val="1"/>
      <w:numFmt w:val="decimal"/>
      <w:pStyle w:val="ProcedureStep"/>
      <w:lvlText w:val="Step %1. "/>
      <w:lvlJc w:val="left"/>
      <w:pPr>
        <w:tabs>
          <w:tab w:val="num" w:pos="1800"/>
        </w:tabs>
        <w:ind w:left="1800" w:hanging="1080"/>
      </w:pPr>
      <w:rPr>
        <w:rFonts w:hint="default"/>
        <w:b/>
        <w:i w:val="0"/>
        <w:sz w:val="20"/>
      </w:r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8" w15:restartNumberingAfterBreak="0">
    <w:nsid w:val="5FE0661D"/>
    <w:multiLevelType w:val="multilevel"/>
    <w:tmpl w:val="73168B8A"/>
    <w:lvl w:ilvl="0">
      <w:start w:val="1"/>
      <w:numFmt w:val="decimal"/>
      <w:pStyle w:val="Heading1"/>
      <w:lvlText w:val="%1"/>
      <w:lvlJc w:val="left"/>
      <w:pPr>
        <w:tabs>
          <w:tab w:val="num" w:pos="576"/>
        </w:tabs>
        <w:ind w:left="576" w:hanging="576"/>
      </w:pPr>
      <w:rPr>
        <w:rFonts w:hint="default"/>
      </w:rPr>
    </w:lvl>
    <w:lvl w:ilvl="1">
      <w:start w:val="1"/>
      <w:numFmt w:val="decimal"/>
      <w:pStyle w:val="Heading2"/>
      <w:lvlText w:val="%1.%2"/>
      <w:lvlJc w:val="left"/>
      <w:pPr>
        <w:tabs>
          <w:tab w:val="num" w:pos="720"/>
        </w:tabs>
        <w:ind w:left="720" w:hanging="720"/>
      </w:pPr>
      <w:rPr>
        <w:rFonts w:hint="default"/>
        <w:caps w:val="0"/>
        <w:sz w:val="28"/>
        <w:szCs w:val="28"/>
      </w:rPr>
    </w:lvl>
    <w:lvl w:ilvl="2">
      <w:start w:val="1"/>
      <w:numFmt w:val="decimal"/>
      <w:pStyle w:val="Heading3"/>
      <w:lvlText w:val="%1.%2.%3"/>
      <w:lvlJc w:val="left"/>
      <w:pPr>
        <w:tabs>
          <w:tab w:val="num" w:pos="864"/>
        </w:tabs>
        <w:ind w:left="864" w:hanging="864"/>
      </w:pPr>
      <w:rPr>
        <w:rFonts w:hint="default"/>
        <w:sz w:val="24"/>
        <w:szCs w:val="24"/>
      </w:rPr>
    </w:lvl>
    <w:lvl w:ilvl="3">
      <w:start w:val="1"/>
      <w:numFmt w:val="decimal"/>
      <w:pStyle w:val="Heading4"/>
      <w:lvlText w:val="%1.%2.%3.%4"/>
      <w:lvlJc w:val="left"/>
      <w:pPr>
        <w:tabs>
          <w:tab w:val="num" w:pos="1008"/>
        </w:tabs>
        <w:ind w:left="1008" w:hanging="1008"/>
      </w:pPr>
      <w:rPr>
        <w:rFonts w:hint="default"/>
      </w:rPr>
    </w:lvl>
    <w:lvl w:ilvl="4">
      <w:start w:val="1"/>
      <w:numFmt w:val="decimal"/>
      <w:pStyle w:val="Heading5"/>
      <w:lvlText w:val="%1.%2.%3.%4.%5"/>
      <w:lvlJc w:val="left"/>
      <w:pPr>
        <w:tabs>
          <w:tab w:val="num" w:pos="1152"/>
        </w:tabs>
        <w:ind w:left="1152" w:hanging="1152"/>
      </w:pPr>
      <w:rPr>
        <w:rFonts w:hint="default"/>
      </w:rPr>
    </w:lvl>
    <w:lvl w:ilvl="5">
      <w:start w:val="1"/>
      <w:numFmt w:val="decimal"/>
      <w:pStyle w:val="Heading6"/>
      <w:lvlText w:val="%1.%2.%3.%4.%5.%6"/>
      <w:lvlJc w:val="left"/>
      <w:pPr>
        <w:tabs>
          <w:tab w:val="num" w:pos="1296"/>
        </w:tabs>
        <w:ind w:left="1296" w:hanging="1296"/>
      </w:pPr>
      <w:rPr>
        <w:rFonts w:hint="default"/>
      </w:rPr>
    </w:lvl>
    <w:lvl w:ilvl="6">
      <w:start w:val="1"/>
      <w:numFmt w:val="upperLetter"/>
      <w:pStyle w:val="Heading7"/>
      <w:lvlText w:val="APPENDIX %7"/>
      <w:lvlJc w:val="left"/>
      <w:pPr>
        <w:tabs>
          <w:tab w:val="num" w:pos="1296"/>
        </w:tabs>
        <w:ind w:left="1296" w:hanging="1296"/>
      </w:pPr>
      <w:rPr>
        <w:rFonts w:hint="default"/>
      </w:rPr>
    </w:lvl>
    <w:lvl w:ilvl="7">
      <w:start w:val="1"/>
      <w:numFmt w:val="decimal"/>
      <w:pStyle w:val="Heading8"/>
      <w:lvlText w:val="%1.%2.%3.%4.%5.%6.%7.%8"/>
      <w:lvlJc w:val="left"/>
      <w:pPr>
        <w:tabs>
          <w:tab w:val="num" w:pos="1584"/>
        </w:tabs>
        <w:ind w:left="1584" w:hanging="1584"/>
      </w:pPr>
      <w:rPr>
        <w:rFonts w:hint="default"/>
      </w:rPr>
    </w:lvl>
    <w:lvl w:ilvl="8">
      <w:start w:val="1"/>
      <w:numFmt w:val="decimal"/>
      <w:pStyle w:val="Heading9"/>
      <w:lvlText w:val="%1.%2.%3.%4.%5.%6.%7.%8.%9"/>
      <w:lvlJc w:val="left"/>
      <w:pPr>
        <w:tabs>
          <w:tab w:val="num" w:pos="1728"/>
        </w:tabs>
        <w:ind w:left="1728" w:hanging="1728"/>
      </w:pPr>
      <w:rPr>
        <w:rFonts w:hint="default"/>
      </w:rPr>
    </w:lvl>
  </w:abstractNum>
  <w:abstractNum w:abstractNumId="9" w15:restartNumberingAfterBreak="0">
    <w:nsid w:val="6549627B"/>
    <w:multiLevelType w:val="hybridMultilevel"/>
    <w:tmpl w:val="91144F7C"/>
    <w:lvl w:ilvl="0" w:tplc="04090001">
      <w:start w:val="1"/>
      <w:numFmt w:val="bullet"/>
      <w:lvlText w:val=""/>
      <w:lvlJc w:val="left"/>
      <w:pPr>
        <w:ind w:left="208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10" w15:restartNumberingAfterBreak="0">
    <w:nsid w:val="760A224B"/>
    <w:multiLevelType w:val="multilevel"/>
    <w:tmpl w:val="6AF47586"/>
    <w:styleLink w:val="ListTiered"/>
    <w:lvl w:ilvl="0">
      <w:start w:val="1"/>
      <w:numFmt w:val="decimal"/>
      <w:pStyle w:val="List"/>
      <w:suff w:val="space"/>
      <w:lvlText w:val="%1."/>
      <w:lvlJc w:val="left"/>
      <w:pPr>
        <w:ind w:left="1080" w:hanging="360"/>
      </w:pPr>
      <w:rPr>
        <w:rFonts w:hint="default"/>
      </w:rPr>
    </w:lvl>
    <w:lvl w:ilvl="1">
      <w:start w:val="1"/>
      <w:numFmt w:val="decimal"/>
      <w:pStyle w:val="List2"/>
      <w:suff w:val="space"/>
      <w:lvlText w:val="%1.%2."/>
      <w:lvlJc w:val="left"/>
      <w:pPr>
        <w:ind w:left="1440" w:hanging="360"/>
      </w:pPr>
      <w:rPr>
        <w:rFonts w:hint="default"/>
      </w:rPr>
    </w:lvl>
    <w:lvl w:ilvl="2">
      <w:start w:val="1"/>
      <w:numFmt w:val="decimal"/>
      <w:pStyle w:val="List3"/>
      <w:suff w:val="space"/>
      <w:lvlText w:val="%1.%2.%3."/>
      <w:lvlJc w:val="left"/>
      <w:pPr>
        <w:ind w:left="1800" w:hanging="360"/>
      </w:pPr>
      <w:rPr>
        <w:rFonts w:hint="default"/>
      </w:rPr>
    </w:lvl>
    <w:lvl w:ilvl="3">
      <w:start w:val="1"/>
      <w:numFmt w:val="decimal"/>
      <w:pStyle w:val="List4"/>
      <w:suff w:val="space"/>
      <w:lvlText w:val="%1.%2.%3.%4."/>
      <w:lvlJc w:val="left"/>
      <w:pPr>
        <w:ind w:left="2160" w:hanging="360"/>
      </w:pPr>
      <w:rPr>
        <w:rFonts w:hint="default"/>
      </w:rPr>
    </w:lvl>
    <w:lvl w:ilvl="4">
      <w:start w:val="1"/>
      <w:numFmt w:val="decimal"/>
      <w:pStyle w:val="List5"/>
      <w:suff w:val="space"/>
      <w:lvlText w:val="%1.%2.%3.%4.%5."/>
      <w:lvlJc w:val="left"/>
      <w:pPr>
        <w:ind w:left="2520" w:hanging="360"/>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78DB388F"/>
    <w:multiLevelType w:val="multilevel"/>
    <w:tmpl w:val="6AF47586"/>
    <w:numStyleLink w:val="ListTiered"/>
  </w:abstractNum>
  <w:abstractNum w:abstractNumId="12" w15:restartNumberingAfterBreak="0">
    <w:nsid w:val="7CCB4784"/>
    <w:multiLevelType w:val="multilevel"/>
    <w:tmpl w:val="0C8842C6"/>
    <w:numStyleLink w:val="ListBullets"/>
  </w:abstractNum>
  <w:num w:numId="1">
    <w:abstractNumId w:val="7"/>
  </w:num>
  <w:num w:numId="2">
    <w:abstractNumId w:val="8"/>
  </w:num>
  <w:num w:numId="3">
    <w:abstractNumId w:val="5"/>
  </w:num>
  <w:num w:numId="4">
    <w:abstractNumId w:val="6"/>
  </w:num>
  <w:num w:numId="5">
    <w:abstractNumId w:val="12"/>
  </w:num>
  <w:num w:numId="6">
    <w:abstractNumId w:val="10"/>
  </w:num>
  <w:num w:numId="7">
    <w:abstractNumId w:val="11"/>
  </w:num>
  <w:num w:numId="8">
    <w:abstractNumId w:val="3"/>
  </w:num>
  <w:num w:numId="9">
    <w:abstractNumId w:val="2"/>
  </w:num>
  <w:num w:numId="10">
    <w:abstractNumId w:val="4"/>
  </w:num>
  <w:num w:numId="11">
    <w:abstractNumId w:val="9"/>
  </w:num>
  <w:num w:numId="12">
    <w:abstractNumId w:val="1"/>
  </w:num>
  <w:num w:numId="13">
    <w:abstractNumId w:val="0"/>
  </w:num>
  <w:numIdMacAtCleanup w:val="1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Pete Welcher">
    <w15:presenceInfo w15:providerId="AD" w15:userId="S::pjw@netcraftsmen.onmicrosoft.com::410eaf68-be9f-4f0a-811b-5b2f604a4e60"/>
  </w15:person>
  <w15:person w15:author="David Donati">
    <w15:presenceInfo w15:providerId="AD" w15:userId="S::ddonati@netcraftsmen.onmicrosoft.com::689da7eb-73cd-4e7e-b36d-0e4d79ab79f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activeWritingStyle w:appName="MSWord" w:lang="en-US" w:vendorID="64" w:dllVersion="5" w:nlCheck="1" w:checkStyle="1"/>
  <w:activeWritingStyle w:appName="MSWord" w:lang="en-US" w:vendorID="64" w:dllVersion="6" w:nlCheck="1" w:checkStyle="0"/>
  <w:activeWritingStyle w:appName="MSWord" w:lang="fr-FR" w:vendorID="64" w:dllVersion="6" w:nlCheck="1" w:checkStyle="1"/>
  <w:activeWritingStyle w:appName="MSWord" w:lang="en-US" w:vendorID="64" w:dllVersion="0" w:nlCheck="1" w:checkStyle="0"/>
  <w:activeWritingStyle w:appName="MSWord" w:lang="en-US" w:vendorID="64" w:dllVersion="4096" w:nlCheck="1" w:checkStyle="0"/>
  <w:proofState w:spelling="clean" w:grammar="clean"/>
  <w:attachedTemplate r:id="rId1"/>
  <w:linkStyles/>
  <w:trackRevisions/>
  <w:defaultTabStop w:val="720"/>
  <w:defaultTableStyle w:val="NetCraftsmenBasic"/>
  <w:drawingGridHorizontalSpacing w:val="100"/>
  <w:displayHorizontalDrawingGridEvery w:val="0"/>
  <w:displayVerticalDrawingGridEvery w:val="0"/>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02199"/>
    <w:rsid w:val="00001962"/>
    <w:rsid w:val="00003F5C"/>
    <w:rsid w:val="00007B3C"/>
    <w:rsid w:val="00012537"/>
    <w:rsid w:val="0001272A"/>
    <w:rsid w:val="00014634"/>
    <w:rsid w:val="00014924"/>
    <w:rsid w:val="00014CB6"/>
    <w:rsid w:val="0002049E"/>
    <w:rsid w:val="00020BCD"/>
    <w:rsid w:val="00020C30"/>
    <w:rsid w:val="0002283A"/>
    <w:rsid w:val="000229F2"/>
    <w:rsid w:val="00023BF0"/>
    <w:rsid w:val="00026090"/>
    <w:rsid w:val="00030DBF"/>
    <w:rsid w:val="00031507"/>
    <w:rsid w:val="00032282"/>
    <w:rsid w:val="000331C4"/>
    <w:rsid w:val="000357EE"/>
    <w:rsid w:val="0004117A"/>
    <w:rsid w:val="000415B9"/>
    <w:rsid w:val="00041BE0"/>
    <w:rsid w:val="000437DD"/>
    <w:rsid w:val="00043F7C"/>
    <w:rsid w:val="00044F77"/>
    <w:rsid w:val="000456BF"/>
    <w:rsid w:val="00046971"/>
    <w:rsid w:val="00054EBB"/>
    <w:rsid w:val="00056E4A"/>
    <w:rsid w:val="000579A3"/>
    <w:rsid w:val="00057CFA"/>
    <w:rsid w:val="00061721"/>
    <w:rsid w:val="0006360D"/>
    <w:rsid w:val="00064BFE"/>
    <w:rsid w:val="0006500C"/>
    <w:rsid w:val="0006650F"/>
    <w:rsid w:val="000678E0"/>
    <w:rsid w:val="000700FD"/>
    <w:rsid w:val="00072468"/>
    <w:rsid w:val="00074870"/>
    <w:rsid w:val="00075665"/>
    <w:rsid w:val="00076052"/>
    <w:rsid w:val="000773A6"/>
    <w:rsid w:val="00082D25"/>
    <w:rsid w:val="00082EDA"/>
    <w:rsid w:val="00083410"/>
    <w:rsid w:val="000846C4"/>
    <w:rsid w:val="00087E2F"/>
    <w:rsid w:val="0009142A"/>
    <w:rsid w:val="000978FE"/>
    <w:rsid w:val="000A1FDF"/>
    <w:rsid w:val="000A2F60"/>
    <w:rsid w:val="000A6F6E"/>
    <w:rsid w:val="000A7A06"/>
    <w:rsid w:val="000B1BE4"/>
    <w:rsid w:val="000B525C"/>
    <w:rsid w:val="000B610A"/>
    <w:rsid w:val="000B69BC"/>
    <w:rsid w:val="000C0543"/>
    <w:rsid w:val="000C6F41"/>
    <w:rsid w:val="000D17DA"/>
    <w:rsid w:val="000D3761"/>
    <w:rsid w:val="000D46AD"/>
    <w:rsid w:val="000D5CFB"/>
    <w:rsid w:val="000D6484"/>
    <w:rsid w:val="000D7281"/>
    <w:rsid w:val="000D72AD"/>
    <w:rsid w:val="000D7FA6"/>
    <w:rsid w:val="000E05F0"/>
    <w:rsid w:val="000E0BC6"/>
    <w:rsid w:val="000E5499"/>
    <w:rsid w:val="000E60AF"/>
    <w:rsid w:val="000E7C8C"/>
    <w:rsid w:val="000F6AF6"/>
    <w:rsid w:val="000F74B7"/>
    <w:rsid w:val="00101C32"/>
    <w:rsid w:val="00101D28"/>
    <w:rsid w:val="001045FE"/>
    <w:rsid w:val="00107494"/>
    <w:rsid w:val="00110FF9"/>
    <w:rsid w:val="001127CE"/>
    <w:rsid w:val="0011297A"/>
    <w:rsid w:val="00112AEA"/>
    <w:rsid w:val="00114BC5"/>
    <w:rsid w:val="00117427"/>
    <w:rsid w:val="00117684"/>
    <w:rsid w:val="00117D36"/>
    <w:rsid w:val="001200E5"/>
    <w:rsid w:val="0012538A"/>
    <w:rsid w:val="0012586A"/>
    <w:rsid w:val="001266E9"/>
    <w:rsid w:val="001275F8"/>
    <w:rsid w:val="001302B9"/>
    <w:rsid w:val="00130D35"/>
    <w:rsid w:val="001315FC"/>
    <w:rsid w:val="0013269A"/>
    <w:rsid w:val="00135EF5"/>
    <w:rsid w:val="0013642D"/>
    <w:rsid w:val="00141207"/>
    <w:rsid w:val="00143A37"/>
    <w:rsid w:val="00143BE7"/>
    <w:rsid w:val="00145D10"/>
    <w:rsid w:val="0015068C"/>
    <w:rsid w:val="001517FC"/>
    <w:rsid w:val="00155F4A"/>
    <w:rsid w:val="00156226"/>
    <w:rsid w:val="0015771E"/>
    <w:rsid w:val="001613D9"/>
    <w:rsid w:val="00162051"/>
    <w:rsid w:val="00162138"/>
    <w:rsid w:val="0016294D"/>
    <w:rsid w:val="00162E17"/>
    <w:rsid w:val="001630C9"/>
    <w:rsid w:val="00164461"/>
    <w:rsid w:val="00167F41"/>
    <w:rsid w:val="00170DC2"/>
    <w:rsid w:val="001711C3"/>
    <w:rsid w:val="001727BD"/>
    <w:rsid w:val="0017605B"/>
    <w:rsid w:val="001771E1"/>
    <w:rsid w:val="001778FA"/>
    <w:rsid w:val="001807A5"/>
    <w:rsid w:val="00182A32"/>
    <w:rsid w:val="00182D3F"/>
    <w:rsid w:val="0018383E"/>
    <w:rsid w:val="0018622E"/>
    <w:rsid w:val="00187CE9"/>
    <w:rsid w:val="00191511"/>
    <w:rsid w:val="00191E05"/>
    <w:rsid w:val="001939B0"/>
    <w:rsid w:val="00193DC2"/>
    <w:rsid w:val="00195141"/>
    <w:rsid w:val="00195BC1"/>
    <w:rsid w:val="001969AF"/>
    <w:rsid w:val="00197AED"/>
    <w:rsid w:val="001B0E22"/>
    <w:rsid w:val="001B3111"/>
    <w:rsid w:val="001B414B"/>
    <w:rsid w:val="001B5143"/>
    <w:rsid w:val="001B52B4"/>
    <w:rsid w:val="001B60B9"/>
    <w:rsid w:val="001C05DB"/>
    <w:rsid w:val="001C5393"/>
    <w:rsid w:val="001C5F1C"/>
    <w:rsid w:val="001C6005"/>
    <w:rsid w:val="001C6C3A"/>
    <w:rsid w:val="001C708C"/>
    <w:rsid w:val="001D00EA"/>
    <w:rsid w:val="001D020B"/>
    <w:rsid w:val="001D3175"/>
    <w:rsid w:val="001D5FAB"/>
    <w:rsid w:val="001D711E"/>
    <w:rsid w:val="001D7F4C"/>
    <w:rsid w:val="001E08BA"/>
    <w:rsid w:val="001E13DC"/>
    <w:rsid w:val="001E1894"/>
    <w:rsid w:val="001E2B4C"/>
    <w:rsid w:val="001E5679"/>
    <w:rsid w:val="001E5E4B"/>
    <w:rsid w:val="001E6101"/>
    <w:rsid w:val="001E6514"/>
    <w:rsid w:val="001F1473"/>
    <w:rsid w:val="001F2EE2"/>
    <w:rsid w:val="001F4405"/>
    <w:rsid w:val="001F6919"/>
    <w:rsid w:val="001F7DAC"/>
    <w:rsid w:val="0020014D"/>
    <w:rsid w:val="00201608"/>
    <w:rsid w:val="00201850"/>
    <w:rsid w:val="0020337A"/>
    <w:rsid w:val="00204DD5"/>
    <w:rsid w:val="00206463"/>
    <w:rsid w:val="002070F0"/>
    <w:rsid w:val="00213CD3"/>
    <w:rsid w:val="002147B4"/>
    <w:rsid w:val="00215419"/>
    <w:rsid w:val="002154E6"/>
    <w:rsid w:val="00215B12"/>
    <w:rsid w:val="002170CB"/>
    <w:rsid w:val="00217176"/>
    <w:rsid w:val="002173AF"/>
    <w:rsid w:val="00217A9D"/>
    <w:rsid w:val="002214D0"/>
    <w:rsid w:val="00222C0B"/>
    <w:rsid w:val="00224825"/>
    <w:rsid w:val="00230522"/>
    <w:rsid w:val="00231B6B"/>
    <w:rsid w:val="00233742"/>
    <w:rsid w:val="00233BF0"/>
    <w:rsid w:val="0023685D"/>
    <w:rsid w:val="00237121"/>
    <w:rsid w:val="00237DBF"/>
    <w:rsid w:val="00244661"/>
    <w:rsid w:val="0024621E"/>
    <w:rsid w:val="00246566"/>
    <w:rsid w:val="00247CD2"/>
    <w:rsid w:val="0025370F"/>
    <w:rsid w:val="00256648"/>
    <w:rsid w:val="002610CA"/>
    <w:rsid w:val="002637EC"/>
    <w:rsid w:val="00263B23"/>
    <w:rsid w:val="002649FD"/>
    <w:rsid w:val="002672E4"/>
    <w:rsid w:val="00270877"/>
    <w:rsid w:val="00271384"/>
    <w:rsid w:val="00272491"/>
    <w:rsid w:val="002729B2"/>
    <w:rsid w:val="00273669"/>
    <w:rsid w:val="00274E39"/>
    <w:rsid w:val="002757C5"/>
    <w:rsid w:val="0027650C"/>
    <w:rsid w:val="00276EE0"/>
    <w:rsid w:val="00280E0E"/>
    <w:rsid w:val="0028187F"/>
    <w:rsid w:val="002831FB"/>
    <w:rsid w:val="00283385"/>
    <w:rsid w:val="002833DA"/>
    <w:rsid w:val="002834B9"/>
    <w:rsid w:val="002849B9"/>
    <w:rsid w:val="00285B57"/>
    <w:rsid w:val="002860BA"/>
    <w:rsid w:val="0028749E"/>
    <w:rsid w:val="00292B06"/>
    <w:rsid w:val="00292BFF"/>
    <w:rsid w:val="0029431F"/>
    <w:rsid w:val="00295FC2"/>
    <w:rsid w:val="002965E5"/>
    <w:rsid w:val="00297E93"/>
    <w:rsid w:val="002A0BB6"/>
    <w:rsid w:val="002A2C14"/>
    <w:rsid w:val="002A4189"/>
    <w:rsid w:val="002A5BFD"/>
    <w:rsid w:val="002A6675"/>
    <w:rsid w:val="002A6865"/>
    <w:rsid w:val="002A730E"/>
    <w:rsid w:val="002A7EB0"/>
    <w:rsid w:val="002B2349"/>
    <w:rsid w:val="002B3132"/>
    <w:rsid w:val="002B35A2"/>
    <w:rsid w:val="002B4670"/>
    <w:rsid w:val="002B467A"/>
    <w:rsid w:val="002B4CCC"/>
    <w:rsid w:val="002B785C"/>
    <w:rsid w:val="002C31A9"/>
    <w:rsid w:val="002C41FF"/>
    <w:rsid w:val="002C4914"/>
    <w:rsid w:val="002C7B1B"/>
    <w:rsid w:val="002D1AF8"/>
    <w:rsid w:val="002D23E3"/>
    <w:rsid w:val="002D497A"/>
    <w:rsid w:val="002D59AE"/>
    <w:rsid w:val="002D5A53"/>
    <w:rsid w:val="002D6228"/>
    <w:rsid w:val="002D6474"/>
    <w:rsid w:val="002D6F2F"/>
    <w:rsid w:val="002D72FB"/>
    <w:rsid w:val="002D7F7D"/>
    <w:rsid w:val="002E2BEC"/>
    <w:rsid w:val="002E34B8"/>
    <w:rsid w:val="002E3797"/>
    <w:rsid w:val="002E50F8"/>
    <w:rsid w:val="002E633D"/>
    <w:rsid w:val="002E79A2"/>
    <w:rsid w:val="002E7F03"/>
    <w:rsid w:val="002F0573"/>
    <w:rsid w:val="002F084F"/>
    <w:rsid w:val="002F286C"/>
    <w:rsid w:val="002F2D96"/>
    <w:rsid w:val="002F5720"/>
    <w:rsid w:val="002F6AD6"/>
    <w:rsid w:val="00303A3B"/>
    <w:rsid w:val="00305338"/>
    <w:rsid w:val="00305F9D"/>
    <w:rsid w:val="0030604D"/>
    <w:rsid w:val="0030661A"/>
    <w:rsid w:val="00306C66"/>
    <w:rsid w:val="00310C23"/>
    <w:rsid w:val="00310D53"/>
    <w:rsid w:val="00310E42"/>
    <w:rsid w:val="00312903"/>
    <w:rsid w:val="00313C15"/>
    <w:rsid w:val="00314384"/>
    <w:rsid w:val="00314A67"/>
    <w:rsid w:val="00314B1C"/>
    <w:rsid w:val="00316A72"/>
    <w:rsid w:val="00317812"/>
    <w:rsid w:val="00322F7B"/>
    <w:rsid w:val="00324438"/>
    <w:rsid w:val="00325A17"/>
    <w:rsid w:val="00327F74"/>
    <w:rsid w:val="00330B42"/>
    <w:rsid w:val="00332991"/>
    <w:rsid w:val="003343AC"/>
    <w:rsid w:val="00334493"/>
    <w:rsid w:val="0033615E"/>
    <w:rsid w:val="0033618A"/>
    <w:rsid w:val="003362B3"/>
    <w:rsid w:val="00340258"/>
    <w:rsid w:val="00342734"/>
    <w:rsid w:val="00342F5B"/>
    <w:rsid w:val="003435C8"/>
    <w:rsid w:val="00344EBD"/>
    <w:rsid w:val="00347210"/>
    <w:rsid w:val="00347609"/>
    <w:rsid w:val="00351CA0"/>
    <w:rsid w:val="00354CCD"/>
    <w:rsid w:val="003563B0"/>
    <w:rsid w:val="0035789A"/>
    <w:rsid w:val="00360712"/>
    <w:rsid w:val="00361AF3"/>
    <w:rsid w:val="0036522A"/>
    <w:rsid w:val="003659A8"/>
    <w:rsid w:val="003666C2"/>
    <w:rsid w:val="0036704B"/>
    <w:rsid w:val="00367C70"/>
    <w:rsid w:val="003713C5"/>
    <w:rsid w:val="00372292"/>
    <w:rsid w:val="003722DD"/>
    <w:rsid w:val="00377F42"/>
    <w:rsid w:val="00385596"/>
    <w:rsid w:val="003856A0"/>
    <w:rsid w:val="00385C47"/>
    <w:rsid w:val="00390F00"/>
    <w:rsid w:val="0039101D"/>
    <w:rsid w:val="003917AF"/>
    <w:rsid w:val="00391FA9"/>
    <w:rsid w:val="00392E0C"/>
    <w:rsid w:val="00393A1B"/>
    <w:rsid w:val="00394202"/>
    <w:rsid w:val="00395330"/>
    <w:rsid w:val="00396976"/>
    <w:rsid w:val="00396D27"/>
    <w:rsid w:val="003A3C9E"/>
    <w:rsid w:val="003A3EF8"/>
    <w:rsid w:val="003A72F9"/>
    <w:rsid w:val="003A7A14"/>
    <w:rsid w:val="003B0CA2"/>
    <w:rsid w:val="003B255D"/>
    <w:rsid w:val="003B340C"/>
    <w:rsid w:val="003B4C68"/>
    <w:rsid w:val="003C0092"/>
    <w:rsid w:val="003C094C"/>
    <w:rsid w:val="003C1529"/>
    <w:rsid w:val="003C2B81"/>
    <w:rsid w:val="003C4D68"/>
    <w:rsid w:val="003C72C4"/>
    <w:rsid w:val="003D2D22"/>
    <w:rsid w:val="003D61B5"/>
    <w:rsid w:val="003D7C33"/>
    <w:rsid w:val="003E04B9"/>
    <w:rsid w:val="003E3A81"/>
    <w:rsid w:val="003E559F"/>
    <w:rsid w:val="003E73B6"/>
    <w:rsid w:val="003E74EC"/>
    <w:rsid w:val="003F1254"/>
    <w:rsid w:val="003F1398"/>
    <w:rsid w:val="003F1BC8"/>
    <w:rsid w:val="003F4E2E"/>
    <w:rsid w:val="003F56B9"/>
    <w:rsid w:val="003F6FE7"/>
    <w:rsid w:val="003F7CC3"/>
    <w:rsid w:val="00400922"/>
    <w:rsid w:val="004015FE"/>
    <w:rsid w:val="00402CDF"/>
    <w:rsid w:val="0041098E"/>
    <w:rsid w:val="00411E66"/>
    <w:rsid w:val="00413DE9"/>
    <w:rsid w:val="00415339"/>
    <w:rsid w:val="00416137"/>
    <w:rsid w:val="00416240"/>
    <w:rsid w:val="004212E7"/>
    <w:rsid w:val="00425662"/>
    <w:rsid w:val="004274EA"/>
    <w:rsid w:val="00427AA9"/>
    <w:rsid w:val="0043247A"/>
    <w:rsid w:val="0043262F"/>
    <w:rsid w:val="00434362"/>
    <w:rsid w:val="00434748"/>
    <w:rsid w:val="00441D1D"/>
    <w:rsid w:val="00444FD0"/>
    <w:rsid w:val="00445DCB"/>
    <w:rsid w:val="00451B09"/>
    <w:rsid w:val="004526CF"/>
    <w:rsid w:val="004528A9"/>
    <w:rsid w:val="00452E81"/>
    <w:rsid w:val="00454871"/>
    <w:rsid w:val="00456452"/>
    <w:rsid w:val="00457477"/>
    <w:rsid w:val="00457B49"/>
    <w:rsid w:val="00461017"/>
    <w:rsid w:val="00463901"/>
    <w:rsid w:val="00465449"/>
    <w:rsid w:val="00466726"/>
    <w:rsid w:val="004735AC"/>
    <w:rsid w:val="00473E37"/>
    <w:rsid w:val="00474462"/>
    <w:rsid w:val="00475918"/>
    <w:rsid w:val="00484D37"/>
    <w:rsid w:val="00490949"/>
    <w:rsid w:val="00495AEB"/>
    <w:rsid w:val="004A061C"/>
    <w:rsid w:val="004A52AC"/>
    <w:rsid w:val="004A52C8"/>
    <w:rsid w:val="004A58D5"/>
    <w:rsid w:val="004B3035"/>
    <w:rsid w:val="004B324D"/>
    <w:rsid w:val="004B3AAF"/>
    <w:rsid w:val="004B43C7"/>
    <w:rsid w:val="004B54DB"/>
    <w:rsid w:val="004B5D2A"/>
    <w:rsid w:val="004C11F5"/>
    <w:rsid w:val="004C1761"/>
    <w:rsid w:val="004C3131"/>
    <w:rsid w:val="004C5CD0"/>
    <w:rsid w:val="004C7CDB"/>
    <w:rsid w:val="004D1E1C"/>
    <w:rsid w:val="004D2579"/>
    <w:rsid w:val="004D26D8"/>
    <w:rsid w:val="004D3342"/>
    <w:rsid w:val="004D409D"/>
    <w:rsid w:val="004D7900"/>
    <w:rsid w:val="004E0757"/>
    <w:rsid w:val="004E2A6D"/>
    <w:rsid w:val="004E40EF"/>
    <w:rsid w:val="004E44D4"/>
    <w:rsid w:val="004E6219"/>
    <w:rsid w:val="004F0A65"/>
    <w:rsid w:val="004F38AD"/>
    <w:rsid w:val="004F5987"/>
    <w:rsid w:val="00502A88"/>
    <w:rsid w:val="00504515"/>
    <w:rsid w:val="00504977"/>
    <w:rsid w:val="005072B0"/>
    <w:rsid w:val="0051341D"/>
    <w:rsid w:val="005227E5"/>
    <w:rsid w:val="005237FB"/>
    <w:rsid w:val="005242AD"/>
    <w:rsid w:val="00524C0E"/>
    <w:rsid w:val="00524FC3"/>
    <w:rsid w:val="00527820"/>
    <w:rsid w:val="00527D81"/>
    <w:rsid w:val="00533264"/>
    <w:rsid w:val="005332E6"/>
    <w:rsid w:val="00535305"/>
    <w:rsid w:val="00535ECC"/>
    <w:rsid w:val="00536E8B"/>
    <w:rsid w:val="00545323"/>
    <w:rsid w:val="005469C7"/>
    <w:rsid w:val="0054722F"/>
    <w:rsid w:val="00547B8A"/>
    <w:rsid w:val="00547FE0"/>
    <w:rsid w:val="00550B1E"/>
    <w:rsid w:val="00551C7A"/>
    <w:rsid w:val="00554310"/>
    <w:rsid w:val="00561337"/>
    <w:rsid w:val="005619DA"/>
    <w:rsid w:val="00562B1A"/>
    <w:rsid w:val="00566D3B"/>
    <w:rsid w:val="00571E44"/>
    <w:rsid w:val="005723F8"/>
    <w:rsid w:val="00573516"/>
    <w:rsid w:val="00575A31"/>
    <w:rsid w:val="00576355"/>
    <w:rsid w:val="005767DC"/>
    <w:rsid w:val="00577BB2"/>
    <w:rsid w:val="0058004C"/>
    <w:rsid w:val="0058104F"/>
    <w:rsid w:val="00581101"/>
    <w:rsid w:val="005851A0"/>
    <w:rsid w:val="0058630B"/>
    <w:rsid w:val="005874A4"/>
    <w:rsid w:val="00587802"/>
    <w:rsid w:val="005911A3"/>
    <w:rsid w:val="005917C6"/>
    <w:rsid w:val="00593174"/>
    <w:rsid w:val="00593467"/>
    <w:rsid w:val="005935A4"/>
    <w:rsid w:val="005957BC"/>
    <w:rsid w:val="00597A37"/>
    <w:rsid w:val="00597E4C"/>
    <w:rsid w:val="005A0B40"/>
    <w:rsid w:val="005A1173"/>
    <w:rsid w:val="005A49F2"/>
    <w:rsid w:val="005B039A"/>
    <w:rsid w:val="005B1644"/>
    <w:rsid w:val="005B3B13"/>
    <w:rsid w:val="005C1BE7"/>
    <w:rsid w:val="005C3705"/>
    <w:rsid w:val="005C3A76"/>
    <w:rsid w:val="005C4294"/>
    <w:rsid w:val="005C5914"/>
    <w:rsid w:val="005C5CE1"/>
    <w:rsid w:val="005C643F"/>
    <w:rsid w:val="005C6552"/>
    <w:rsid w:val="005C7C0F"/>
    <w:rsid w:val="005D0DF1"/>
    <w:rsid w:val="005D22AA"/>
    <w:rsid w:val="005D2A48"/>
    <w:rsid w:val="005D3732"/>
    <w:rsid w:val="005D40AC"/>
    <w:rsid w:val="005D4DDB"/>
    <w:rsid w:val="005D59EF"/>
    <w:rsid w:val="005D6822"/>
    <w:rsid w:val="005D6966"/>
    <w:rsid w:val="005E101C"/>
    <w:rsid w:val="005E29C7"/>
    <w:rsid w:val="005E45E1"/>
    <w:rsid w:val="005E4923"/>
    <w:rsid w:val="005E4E68"/>
    <w:rsid w:val="005E524F"/>
    <w:rsid w:val="005E575D"/>
    <w:rsid w:val="005E614F"/>
    <w:rsid w:val="005E7641"/>
    <w:rsid w:val="005E7730"/>
    <w:rsid w:val="005E7DE3"/>
    <w:rsid w:val="005E7FA5"/>
    <w:rsid w:val="005F0A92"/>
    <w:rsid w:val="005F215C"/>
    <w:rsid w:val="005F283C"/>
    <w:rsid w:val="005F2AE8"/>
    <w:rsid w:val="005F3E89"/>
    <w:rsid w:val="005F6184"/>
    <w:rsid w:val="005F6355"/>
    <w:rsid w:val="005F6DEC"/>
    <w:rsid w:val="00600F51"/>
    <w:rsid w:val="006024C9"/>
    <w:rsid w:val="00602766"/>
    <w:rsid w:val="006027E9"/>
    <w:rsid w:val="00603285"/>
    <w:rsid w:val="006078A9"/>
    <w:rsid w:val="00607D81"/>
    <w:rsid w:val="00610998"/>
    <w:rsid w:val="006111CC"/>
    <w:rsid w:val="00612999"/>
    <w:rsid w:val="006215AF"/>
    <w:rsid w:val="0062189D"/>
    <w:rsid w:val="00623B95"/>
    <w:rsid w:val="00623D5A"/>
    <w:rsid w:val="0062451D"/>
    <w:rsid w:val="00625505"/>
    <w:rsid w:val="006317F6"/>
    <w:rsid w:val="00632E91"/>
    <w:rsid w:val="00640316"/>
    <w:rsid w:val="00641486"/>
    <w:rsid w:val="006416FD"/>
    <w:rsid w:val="0064393D"/>
    <w:rsid w:val="00643D95"/>
    <w:rsid w:val="00646A36"/>
    <w:rsid w:val="00646FC1"/>
    <w:rsid w:val="00647419"/>
    <w:rsid w:val="00647963"/>
    <w:rsid w:val="00653A44"/>
    <w:rsid w:val="00653DDF"/>
    <w:rsid w:val="006545E3"/>
    <w:rsid w:val="00654D29"/>
    <w:rsid w:val="00654E46"/>
    <w:rsid w:val="0065524A"/>
    <w:rsid w:val="00655252"/>
    <w:rsid w:val="00657E22"/>
    <w:rsid w:val="00660064"/>
    <w:rsid w:val="006601C3"/>
    <w:rsid w:val="00660FDC"/>
    <w:rsid w:val="00661944"/>
    <w:rsid w:val="00662C52"/>
    <w:rsid w:val="00666C05"/>
    <w:rsid w:val="00666EDF"/>
    <w:rsid w:val="00667AF3"/>
    <w:rsid w:val="00672B3C"/>
    <w:rsid w:val="006746D7"/>
    <w:rsid w:val="00677582"/>
    <w:rsid w:val="00677D18"/>
    <w:rsid w:val="006801F9"/>
    <w:rsid w:val="00683CA4"/>
    <w:rsid w:val="00684AC1"/>
    <w:rsid w:val="006865FD"/>
    <w:rsid w:val="00687BA1"/>
    <w:rsid w:val="006947AB"/>
    <w:rsid w:val="00695179"/>
    <w:rsid w:val="006965AD"/>
    <w:rsid w:val="006968C7"/>
    <w:rsid w:val="00696955"/>
    <w:rsid w:val="0069727F"/>
    <w:rsid w:val="0069797B"/>
    <w:rsid w:val="006A1911"/>
    <w:rsid w:val="006A1922"/>
    <w:rsid w:val="006A2608"/>
    <w:rsid w:val="006A41F6"/>
    <w:rsid w:val="006A6C43"/>
    <w:rsid w:val="006A7221"/>
    <w:rsid w:val="006A74DE"/>
    <w:rsid w:val="006B0AE1"/>
    <w:rsid w:val="006B1E4A"/>
    <w:rsid w:val="006B2AB5"/>
    <w:rsid w:val="006B2E3D"/>
    <w:rsid w:val="006B318E"/>
    <w:rsid w:val="006B466B"/>
    <w:rsid w:val="006B4D0F"/>
    <w:rsid w:val="006B6FFC"/>
    <w:rsid w:val="006B7A3A"/>
    <w:rsid w:val="006C16B1"/>
    <w:rsid w:val="006C68B3"/>
    <w:rsid w:val="006D1E08"/>
    <w:rsid w:val="006D57C2"/>
    <w:rsid w:val="006D6807"/>
    <w:rsid w:val="006D6A50"/>
    <w:rsid w:val="006D73F0"/>
    <w:rsid w:val="006D7AFF"/>
    <w:rsid w:val="006E05FD"/>
    <w:rsid w:val="006E17D3"/>
    <w:rsid w:val="006E2687"/>
    <w:rsid w:val="006E291D"/>
    <w:rsid w:val="006E3434"/>
    <w:rsid w:val="006E3EA3"/>
    <w:rsid w:val="006E5C22"/>
    <w:rsid w:val="006F28EB"/>
    <w:rsid w:val="006F2F39"/>
    <w:rsid w:val="006F3D7C"/>
    <w:rsid w:val="006F4EA4"/>
    <w:rsid w:val="006F5867"/>
    <w:rsid w:val="006F6CD8"/>
    <w:rsid w:val="0070286A"/>
    <w:rsid w:val="00703443"/>
    <w:rsid w:val="00703CC6"/>
    <w:rsid w:val="0070638C"/>
    <w:rsid w:val="00706E9B"/>
    <w:rsid w:val="00711AB9"/>
    <w:rsid w:val="007121C5"/>
    <w:rsid w:val="00714974"/>
    <w:rsid w:val="00721ADD"/>
    <w:rsid w:val="00723097"/>
    <w:rsid w:val="007234C5"/>
    <w:rsid w:val="00723623"/>
    <w:rsid w:val="00723C42"/>
    <w:rsid w:val="00723CBE"/>
    <w:rsid w:val="00723DB1"/>
    <w:rsid w:val="00732D2B"/>
    <w:rsid w:val="00734519"/>
    <w:rsid w:val="007352AC"/>
    <w:rsid w:val="00735A02"/>
    <w:rsid w:val="007443D0"/>
    <w:rsid w:val="007444AD"/>
    <w:rsid w:val="00745FCA"/>
    <w:rsid w:val="00745FFA"/>
    <w:rsid w:val="00746392"/>
    <w:rsid w:val="00746B9A"/>
    <w:rsid w:val="0074753E"/>
    <w:rsid w:val="00747D2D"/>
    <w:rsid w:val="00760C99"/>
    <w:rsid w:val="00764A43"/>
    <w:rsid w:val="00765BDD"/>
    <w:rsid w:val="0076715B"/>
    <w:rsid w:val="00767603"/>
    <w:rsid w:val="0077225B"/>
    <w:rsid w:val="007722F3"/>
    <w:rsid w:val="007763E0"/>
    <w:rsid w:val="00777073"/>
    <w:rsid w:val="00777759"/>
    <w:rsid w:val="00780EAC"/>
    <w:rsid w:val="00781142"/>
    <w:rsid w:val="00783504"/>
    <w:rsid w:val="00784CF6"/>
    <w:rsid w:val="0078522A"/>
    <w:rsid w:val="00786FD8"/>
    <w:rsid w:val="00790271"/>
    <w:rsid w:val="00792EB8"/>
    <w:rsid w:val="00793991"/>
    <w:rsid w:val="0079409E"/>
    <w:rsid w:val="00796CB9"/>
    <w:rsid w:val="007976F6"/>
    <w:rsid w:val="007A1CBD"/>
    <w:rsid w:val="007A7162"/>
    <w:rsid w:val="007A766F"/>
    <w:rsid w:val="007B23F1"/>
    <w:rsid w:val="007B6B36"/>
    <w:rsid w:val="007B6F06"/>
    <w:rsid w:val="007B784C"/>
    <w:rsid w:val="007B7F15"/>
    <w:rsid w:val="007C2768"/>
    <w:rsid w:val="007C2BE6"/>
    <w:rsid w:val="007C435E"/>
    <w:rsid w:val="007C54A9"/>
    <w:rsid w:val="007D0365"/>
    <w:rsid w:val="007D05CF"/>
    <w:rsid w:val="007D1352"/>
    <w:rsid w:val="007D496F"/>
    <w:rsid w:val="007E2194"/>
    <w:rsid w:val="007F0959"/>
    <w:rsid w:val="007F0C74"/>
    <w:rsid w:val="0080098D"/>
    <w:rsid w:val="00803CC0"/>
    <w:rsid w:val="00804D42"/>
    <w:rsid w:val="00804E28"/>
    <w:rsid w:val="008052EF"/>
    <w:rsid w:val="0080755B"/>
    <w:rsid w:val="0081270D"/>
    <w:rsid w:val="00814ABE"/>
    <w:rsid w:val="00817304"/>
    <w:rsid w:val="008176DB"/>
    <w:rsid w:val="00817CBC"/>
    <w:rsid w:val="00820A3F"/>
    <w:rsid w:val="00822FE4"/>
    <w:rsid w:val="00823122"/>
    <w:rsid w:val="0082591D"/>
    <w:rsid w:val="0083267D"/>
    <w:rsid w:val="00833FA4"/>
    <w:rsid w:val="00837416"/>
    <w:rsid w:val="0083790F"/>
    <w:rsid w:val="00842D8F"/>
    <w:rsid w:val="008461BE"/>
    <w:rsid w:val="00847579"/>
    <w:rsid w:val="00850600"/>
    <w:rsid w:val="00851AA7"/>
    <w:rsid w:val="00851EB1"/>
    <w:rsid w:val="0085234F"/>
    <w:rsid w:val="00853EEB"/>
    <w:rsid w:val="008541C0"/>
    <w:rsid w:val="008572E0"/>
    <w:rsid w:val="00860050"/>
    <w:rsid w:val="00860E6F"/>
    <w:rsid w:val="00861872"/>
    <w:rsid w:val="008624F2"/>
    <w:rsid w:val="00863943"/>
    <w:rsid w:val="0086681C"/>
    <w:rsid w:val="00866B78"/>
    <w:rsid w:val="00866B87"/>
    <w:rsid w:val="00867288"/>
    <w:rsid w:val="008732FA"/>
    <w:rsid w:val="00874756"/>
    <w:rsid w:val="00875FB6"/>
    <w:rsid w:val="00876115"/>
    <w:rsid w:val="00880485"/>
    <w:rsid w:val="00881A85"/>
    <w:rsid w:val="00882F71"/>
    <w:rsid w:val="008832EE"/>
    <w:rsid w:val="00883C83"/>
    <w:rsid w:val="00893269"/>
    <w:rsid w:val="008946E6"/>
    <w:rsid w:val="00895933"/>
    <w:rsid w:val="008971E3"/>
    <w:rsid w:val="008A09CC"/>
    <w:rsid w:val="008A4A92"/>
    <w:rsid w:val="008A5697"/>
    <w:rsid w:val="008A6D61"/>
    <w:rsid w:val="008A7CAA"/>
    <w:rsid w:val="008A7D68"/>
    <w:rsid w:val="008A7F8A"/>
    <w:rsid w:val="008B2026"/>
    <w:rsid w:val="008B2230"/>
    <w:rsid w:val="008B2E40"/>
    <w:rsid w:val="008B3217"/>
    <w:rsid w:val="008B5782"/>
    <w:rsid w:val="008B5DA3"/>
    <w:rsid w:val="008B635D"/>
    <w:rsid w:val="008B63C3"/>
    <w:rsid w:val="008B73EF"/>
    <w:rsid w:val="008B7A2D"/>
    <w:rsid w:val="008C148E"/>
    <w:rsid w:val="008C40F4"/>
    <w:rsid w:val="008C4777"/>
    <w:rsid w:val="008C5AE4"/>
    <w:rsid w:val="008C6470"/>
    <w:rsid w:val="008C7ECC"/>
    <w:rsid w:val="008D11BE"/>
    <w:rsid w:val="008D1BBF"/>
    <w:rsid w:val="008D398C"/>
    <w:rsid w:val="008D42A5"/>
    <w:rsid w:val="008D6D0F"/>
    <w:rsid w:val="008E001C"/>
    <w:rsid w:val="008E29FF"/>
    <w:rsid w:val="008E2A64"/>
    <w:rsid w:val="008E2F31"/>
    <w:rsid w:val="008E35D5"/>
    <w:rsid w:val="008E55E5"/>
    <w:rsid w:val="008F3F24"/>
    <w:rsid w:val="008F484C"/>
    <w:rsid w:val="008F5D4E"/>
    <w:rsid w:val="008F6B54"/>
    <w:rsid w:val="00901245"/>
    <w:rsid w:val="0090126F"/>
    <w:rsid w:val="0090178E"/>
    <w:rsid w:val="00904D9B"/>
    <w:rsid w:val="0091186F"/>
    <w:rsid w:val="00912A21"/>
    <w:rsid w:val="00912DDB"/>
    <w:rsid w:val="0091388D"/>
    <w:rsid w:val="009162F9"/>
    <w:rsid w:val="00916D34"/>
    <w:rsid w:val="00917419"/>
    <w:rsid w:val="00917684"/>
    <w:rsid w:val="0092200F"/>
    <w:rsid w:val="00922170"/>
    <w:rsid w:val="0092589E"/>
    <w:rsid w:val="0093041E"/>
    <w:rsid w:val="00932B4A"/>
    <w:rsid w:val="00933C6F"/>
    <w:rsid w:val="00937441"/>
    <w:rsid w:val="00943875"/>
    <w:rsid w:val="00944D84"/>
    <w:rsid w:val="009457F4"/>
    <w:rsid w:val="00945BD8"/>
    <w:rsid w:val="00946540"/>
    <w:rsid w:val="00952AC8"/>
    <w:rsid w:val="00952B6A"/>
    <w:rsid w:val="009544E3"/>
    <w:rsid w:val="00954BE1"/>
    <w:rsid w:val="00954E7F"/>
    <w:rsid w:val="0095783A"/>
    <w:rsid w:val="009639D2"/>
    <w:rsid w:val="00964522"/>
    <w:rsid w:val="00972B97"/>
    <w:rsid w:val="00974C14"/>
    <w:rsid w:val="009758C0"/>
    <w:rsid w:val="0097787A"/>
    <w:rsid w:val="009809DD"/>
    <w:rsid w:val="009834A2"/>
    <w:rsid w:val="009837A2"/>
    <w:rsid w:val="009842F6"/>
    <w:rsid w:val="00984D1D"/>
    <w:rsid w:val="0098784C"/>
    <w:rsid w:val="009933E7"/>
    <w:rsid w:val="00993A2C"/>
    <w:rsid w:val="009946A3"/>
    <w:rsid w:val="009956E3"/>
    <w:rsid w:val="00996950"/>
    <w:rsid w:val="009A39EF"/>
    <w:rsid w:val="009A3D4B"/>
    <w:rsid w:val="009A419C"/>
    <w:rsid w:val="009A4418"/>
    <w:rsid w:val="009A522E"/>
    <w:rsid w:val="009A53EF"/>
    <w:rsid w:val="009A5DBA"/>
    <w:rsid w:val="009A6A21"/>
    <w:rsid w:val="009B04CA"/>
    <w:rsid w:val="009B109D"/>
    <w:rsid w:val="009B2AC7"/>
    <w:rsid w:val="009B3429"/>
    <w:rsid w:val="009B3753"/>
    <w:rsid w:val="009B37BF"/>
    <w:rsid w:val="009B3957"/>
    <w:rsid w:val="009B6BB4"/>
    <w:rsid w:val="009C03D5"/>
    <w:rsid w:val="009C30C7"/>
    <w:rsid w:val="009C4779"/>
    <w:rsid w:val="009C64C8"/>
    <w:rsid w:val="009C7870"/>
    <w:rsid w:val="009D12BF"/>
    <w:rsid w:val="009D184E"/>
    <w:rsid w:val="009D3BEC"/>
    <w:rsid w:val="009D403D"/>
    <w:rsid w:val="009D4D26"/>
    <w:rsid w:val="009D553E"/>
    <w:rsid w:val="009D55C3"/>
    <w:rsid w:val="009E2556"/>
    <w:rsid w:val="009E2EBD"/>
    <w:rsid w:val="009E3FD1"/>
    <w:rsid w:val="009E437A"/>
    <w:rsid w:val="009E7A29"/>
    <w:rsid w:val="009F0080"/>
    <w:rsid w:val="009F2D72"/>
    <w:rsid w:val="009F381B"/>
    <w:rsid w:val="009F470F"/>
    <w:rsid w:val="009F7350"/>
    <w:rsid w:val="00A00928"/>
    <w:rsid w:val="00A00A49"/>
    <w:rsid w:val="00A0124D"/>
    <w:rsid w:val="00A0134B"/>
    <w:rsid w:val="00A02B33"/>
    <w:rsid w:val="00A032D9"/>
    <w:rsid w:val="00A03384"/>
    <w:rsid w:val="00A057C3"/>
    <w:rsid w:val="00A06662"/>
    <w:rsid w:val="00A07774"/>
    <w:rsid w:val="00A110FA"/>
    <w:rsid w:val="00A118E8"/>
    <w:rsid w:val="00A122A1"/>
    <w:rsid w:val="00A14164"/>
    <w:rsid w:val="00A16A5D"/>
    <w:rsid w:val="00A16D46"/>
    <w:rsid w:val="00A205A2"/>
    <w:rsid w:val="00A20B49"/>
    <w:rsid w:val="00A25B3D"/>
    <w:rsid w:val="00A26048"/>
    <w:rsid w:val="00A26226"/>
    <w:rsid w:val="00A30AE2"/>
    <w:rsid w:val="00A3154B"/>
    <w:rsid w:val="00A34FF4"/>
    <w:rsid w:val="00A35608"/>
    <w:rsid w:val="00A36EE0"/>
    <w:rsid w:val="00A37224"/>
    <w:rsid w:val="00A37313"/>
    <w:rsid w:val="00A41FBE"/>
    <w:rsid w:val="00A42BE3"/>
    <w:rsid w:val="00A42D32"/>
    <w:rsid w:val="00A43B0C"/>
    <w:rsid w:val="00A507C9"/>
    <w:rsid w:val="00A52C88"/>
    <w:rsid w:val="00A531FB"/>
    <w:rsid w:val="00A554ED"/>
    <w:rsid w:val="00A65E9B"/>
    <w:rsid w:val="00A67C09"/>
    <w:rsid w:val="00A719A3"/>
    <w:rsid w:val="00A71EB4"/>
    <w:rsid w:val="00A72104"/>
    <w:rsid w:val="00A72CDE"/>
    <w:rsid w:val="00A730BC"/>
    <w:rsid w:val="00A81FB9"/>
    <w:rsid w:val="00A83F1D"/>
    <w:rsid w:val="00A8509A"/>
    <w:rsid w:val="00A85598"/>
    <w:rsid w:val="00A87BDB"/>
    <w:rsid w:val="00A87C9C"/>
    <w:rsid w:val="00A90C7A"/>
    <w:rsid w:val="00A935C4"/>
    <w:rsid w:val="00A96B8F"/>
    <w:rsid w:val="00AA2C0A"/>
    <w:rsid w:val="00AA490C"/>
    <w:rsid w:val="00AA5EFE"/>
    <w:rsid w:val="00AB05B1"/>
    <w:rsid w:val="00AB0D1B"/>
    <w:rsid w:val="00AB2B25"/>
    <w:rsid w:val="00AB30D5"/>
    <w:rsid w:val="00AB3886"/>
    <w:rsid w:val="00AB4F80"/>
    <w:rsid w:val="00AB6746"/>
    <w:rsid w:val="00AC2AB6"/>
    <w:rsid w:val="00AC3D29"/>
    <w:rsid w:val="00AC456C"/>
    <w:rsid w:val="00AD0871"/>
    <w:rsid w:val="00AD0EA1"/>
    <w:rsid w:val="00AD12DB"/>
    <w:rsid w:val="00AD2DDC"/>
    <w:rsid w:val="00AD5762"/>
    <w:rsid w:val="00AD6E1E"/>
    <w:rsid w:val="00AE01B5"/>
    <w:rsid w:val="00AE1E62"/>
    <w:rsid w:val="00AE70C0"/>
    <w:rsid w:val="00AE73E3"/>
    <w:rsid w:val="00AF0186"/>
    <w:rsid w:val="00AF1C6D"/>
    <w:rsid w:val="00AF21A0"/>
    <w:rsid w:val="00AF404A"/>
    <w:rsid w:val="00AF7337"/>
    <w:rsid w:val="00B0005B"/>
    <w:rsid w:val="00B00113"/>
    <w:rsid w:val="00B012FF"/>
    <w:rsid w:val="00B0172D"/>
    <w:rsid w:val="00B01C62"/>
    <w:rsid w:val="00B02199"/>
    <w:rsid w:val="00B03932"/>
    <w:rsid w:val="00B05CFB"/>
    <w:rsid w:val="00B127AE"/>
    <w:rsid w:val="00B1487D"/>
    <w:rsid w:val="00B14B40"/>
    <w:rsid w:val="00B152CB"/>
    <w:rsid w:val="00B15544"/>
    <w:rsid w:val="00B155A2"/>
    <w:rsid w:val="00B1581B"/>
    <w:rsid w:val="00B16381"/>
    <w:rsid w:val="00B175C9"/>
    <w:rsid w:val="00B2019C"/>
    <w:rsid w:val="00B20C70"/>
    <w:rsid w:val="00B22352"/>
    <w:rsid w:val="00B227A1"/>
    <w:rsid w:val="00B22DA8"/>
    <w:rsid w:val="00B239F7"/>
    <w:rsid w:val="00B24163"/>
    <w:rsid w:val="00B24327"/>
    <w:rsid w:val="00B2465F"/>
    <w:rsid w:val="00B266EE"/>
    <w:rsid w:val="00B33CC2"/>
    <w:rsid w:val="00B343C0"/>
    <w:rsid w:val="00B34CF1"/>
    <w:rsid w:val="00B36DE9"/>
    <w:rsid w:val="00B371BE"/>
    <w:rsid w:val="00B378F9"/>
    <w:rsid w:val="00B403A5"/>
    <w:rsid w:val="00B43027"/>
    <w:rsid w:val="00B434ED"/>
    <w:rsid w:val="00B43731"/>
    <w:rsid w:val="00B43959"/>
    <w:rsid w:val="00B43CDB"/>
    <w:rsid w:val="00B44CAF"/>
    <w:rsid w:val="00B46214"/>
    <w:rsid w:val="00B467B9"/>
    <w:rsid w:val="00B479A8"/>
    <w:rsid w:val="00B47C08"/>
    <w:rsid w:val="00B517B0"/>
    <w:rsid w:val="00B51C4E"/>
    <w:rsid w:val="00B56A76"/>
    <w:rsid w:val="00B64394"/>
    <w:rsid w:val="00B66A75"/>
    <w:rsid w:val="00B67838"/>
    <w:rsid w:val="00B70464"/>
    <w:rsid w:val="00B71B0D"/>
    <w:rsid w:val="00B74837"/>
    <w:rsid w:val="00B75C34"/>
    <w:rsid w:val="00B75DEA"/>
    <w:rsid w:val="00B761CD"/>
    <w:rsid w:val="00B83BE2"/>
    <w:rsid w:val="00B909B2"/>
    <w:rsid w:val="00B92741"/>
    <w:rsid w:val="00B92F94"/>
    <w:rsid w:val="00B9301F"/>
    <w:rsid w:val="00B94820"/>
    <w:rsid w:val="00B94AE5"/>
    <w:rsid w:val="00B95173"/>
    <w:rsid w:val="00B96AF4"/>
    <w:rsid w:val="00B97E57"/>
    <w:rsid w:val="00B97E76"/>
    <w:rsid w:val="00BA034D"/>
    <w:rsid w:val="00BA3084"/>
    <w:rsid w:val="00BA36CD"/>
    <w:rsid w:val="00BA4AC4"/>
    <w:rsid w:val="00BA4AFF"/>
    <w:rsid w:val="00BA7B26"/>
    <w:rsid w:val="00BA7BBC"/>
    <w:rsid w:val="00BB078A"/>
    <w:rsid w:val="00BB2B27"/>
    <w:rsid w:val="00BB2C3A"/>
    <w:rsid w:val="00BB32C3"/>
    <w:rsid w:val="00BB458F"/>
    <w:rsid w:val="00BB66AF"/>
    <w:rsid w:val="00BC0868"/>
    <w:rsid w:val="00BC0BB5"/>
    <w:rsid w:val="00BC14A8"/>
    <w:rsid w:val="00BC15EE"/>
    <w:rsid w:val="00BC2583"/>
    <w:rsid w:val="00BC4F8E"/>
    <w:rsid w:val="00BC6918"/>
    <w:rsid w:val="00BC6BDB"/>
    <w:rsid w:val="00BC786B"/>
    <w:rsid w:val="00BD10ED"/>
    <w:rsid w:val="00BD12A0"/>
    <w:rsid w:val="00BD1718"/>
    <w:rsid w:val="00BD5AB9"/>
    <w:rsid w:val="00BE5165"/>
    <w:rsid w:val="00BF42D3"/>
    <w:rsid w:val="00BF5EC7"/>
    <w:rsid w:val="00BF648E"/>
    <w:rsid w:val="00C00225"/>
    <w:rsid w:val="00C01188"/>
    <w:rsid w:val="00C02292"/>
    <w:rsid w:val="00C025F9"/>
    <w:rsid w:val="00C027D5"/>
    <w:rsid w:val="00C0330C"/>
    <w:rsid w:val="00C044AF"/>
    <w:rsid w:val="00C04E45"/>
    <w:rsid w:val="00C05282"/>
    <w:rsid w:val="00C05675"/>
    <w:rsid w:val="00C064B4"/>
    <w:rsid w:val="00C07108"/>
    <w:rsid w:val="00C07272"/>
    <w:rsid w:val="00C11A90"/>
    <w:rsid w:val="00C12075"/>
    <w:rsid w:val="00C14786"/>
    <w:rsid w:val="00C20F09"/>
    <w:rsid w:val="00C240D6"/>
    <w:rsid w:val="00C253A5"/>
    <w:rsid w:val="00C26D66"/>
    <w:rsid w:val="00C274BA"/>
    <w:rsid w:val="00C31C10"/>
    <w:rsid w:val="00C34CB1"/>
    <w:rsid w:val="00C36D9D"/>
    <w:rsid w:val="00C37E40"/>
    <w:rsid w:val="00C413E3"/>
    <w:rsid w:val="00C45205"/>
    <w:rsid w:val="00C46BC4"/>
    <w:rsid w:val="00C46CFA"/>
    <w:rsid w:val="00C471CA"/>
    <w:rsid w:val="00C47804"/>
    <w:rsid w:val="00C50C8F"/>
    <w:rsid w:val="00C536E5"/>
    <w:rsid w:val="00C54CF3"/>
    <w:rsid w:val="00C5604A"/>
    <w:rsid w:val="00C56AFE"/>
    <w:rsid w:val="00C57C90"/>
    <w:rsid w:val="00C61E2F"/>
    <w:rsid w:val="00C6278B"/>
    <w:rsid w:val="00C66624"/>
    <w:rsid w:val="00C669FB"/>
    <w:rsid w:val="00C66B89"/>
    <w:rsid w:val="00C70756"/>
    <w:rsid w:val="00C755E4"/>
    <w:rsid w:val="00C83A88"/>
    <w:rsid w:val="00C83E08"/>
    <w:rsid w:val="00C863D8"/>
    <w:rsid w:val="00C86582"/>
    <w:rsid w:val="00C91377"/>
    <w:rsid w:val="00C93724"/>
    <w:rsid w:val="00C94719"/>
    <w:rsid w:val="00C94C12"/>
    <w:rsid w:val="00C94DFE"/>
    <w:rsid w:val="00C95260"/>
    <w:rsid w:val="00C952A2"/>
    <w:rsid w:val="00CA2028"/>
    <w:rsid w:val="00CA2498"/>
    <w:rsid w:val="00CA3D6E"/>
    <w:rsid w:val="00CA50A2"/>
    <w:rsid w:val="00CA6DA2"/>
    <w:rsid w:val="00CA7843"/>
    <w:rsid w:val="00CB0696"/>
    <w:rsid w:val="00CB665B"/>
    <w:rsid w:val="00CC326B"/>
    <w:rsid w:val="00CC584E"/>
    <w:rsid w:val="00CC6725"/>
    <w:rsid w:val="00CC6F12"/>
    <w:rsid w:val="00CC78D7"/>
    <w:rsid w:val="00CD0348"/>
    <w:rsid w:val="00CD1418"/>
    <w:rsid w:val="00CD2BDB"/>
    <w:rsid w:val="00CD7AA9"/>
    <w:rsid w:val="00CE126D"/>
    <w:rsid w:val="00CE44FA"/>
    <w:rsid w:val="00CE6119"/>
    <w:rsid w:val="00CE64C8"/>
    <w:rsid w:val="00CE77CE"/>
    <w:rsid w:val="00CF12F3"/>
    <w:rsid w:val="00CF1AB7"/>
    <w:rsid w:val="00CF47F6"/>
    <w:rsid w:val="00CF4F44"/>
    <w:rsid w:val="00CF531F"/>
    <w:rsid w:val="00CF63BE"/>
    <w:rsid w:val="00CF6E54"/>
    <w:rsid w:val="00CF72AD"/>
    <w:rsid w:val="00D00F42"/>
    <w:rsid w:val="00D02779"/>
    <w:rsid w:val="00D03374"/>
    <w:rsid w:val="00D04DD1"/>
    <w:rsid w:val="00D05427"/>
    <w:rsid w:val="00D0580D"/>
    <w:rsid w:val="00D139E0"/>
    <w:rsid w:val="00D140E0"/>
    <w:rsid w:val="00D1542A"/>
    <w:rsid w:val="00D15FE5"/>
    <w:rsid w:val="00D171CF"/>
    <w:rsid w:val="00D174CE"/>
    <w:rsid w:val="00D175D9"/>
    <w:rsid w:val="00D17BBF"/>
    <w:rsid w:val="00D21550"/>
    <w:rsid w:val="00D21C42"/>
    <w:rsid w:val="00D26425"/>
    <w:rsid w:val="00D30388"/>
    <w:rsid w:val="00D33079"/>
    <w:rsid w:val="00D337B8"/>
    <w:rsid w:val="00D362F8"/>
    <w:rsid w:val="00D40038"/>
    <w:rsid w:val="00D4071A"/>
    <w:rsid w:val="00D407D4"/>
    <w:rsid w:val="00D42085"/>
    <w:rsid w:val="00D427FD"/>
    <w:rsid w:val="00D42B17"/>
    <w:rsid w:val="00D4594A"/>
    <w:rsid w:val="00D47C61"/>
    <w:rsid w:val="00D51034"/>
    <w:rsid w:val="00D511DE"/>
    <w:rsid w:val="00D5162C"/>
    <w:rsid w:val="00D5278B"/>
    <w:rsid w:val="00D56DC6"/>
    <w:rsid w:val="00D6375E"/>
    <w:rsid w:val="00D6397F"/>
    <w:rsid w:val="00D662C5"/>
    <w:rsid w:val="00D674A9"/>
    <w:rsid w:val="00D71FE6"/>
    <w:rsid w:val="00D7354F"/>
    <w:rsid w:val="00D7392F"/>
    <w:rsid w:val="00D73A38"/>
    <w:rsid w:val="00D73C16"/>
    <w:rsid w:val="00D76C10"/>
    <w:rsid w:val="00D80F14"/>
    <w:rsid w:val="00D82290"/>
    <w:rsid w:val="00D83BD1"/>
    <w:rsid w:val="00D840ED"/>
    <w:rsid w:val="00D8458F"/>
    <w:rsid w:val="00D904BA"/>
    <w:rsid w:val="00D90873"/>
    <w:rsid w:val="00D90E08"/>
    <w:rsid w:val="00D91E5E"/>
    <w:rsid w:val="00D92451"/>
    <w:rsid w:val="00D93FDF"/>
    <w:rsid w:val="00D959D5"/>
    <w:rsid w:val="00D972EF"/>
    <w:rsid w:val="00DA25C9"/>
    <w:rsid w:val="00DA316C"/>
    <w:rsid w:val="00DA465F"/>
    <w:rsid w:val="00DA50D5"/>
    <w:rsid w:val="00DA5FCA"/>
    <w:rsid w:val="00DA659C"/>
    <w:rsid w:val="00DA690A"/>
    <w:rsid w:val="00DB1AE5"/>
    <w:rsid w:val="00DB26E1"/>
    <w:rsid w:val="00DB471B"/>
    <w:rsid w:val="00DC0AF0"/>
    <w:rsid w:val="00DC1B6B"/>
    <w:rsid w:val="00DC2EE9"/>
    <w:rsid w:val="00DC4EFA"/>
    <w:rsid w:val="00DC50AF"/>
    <w:rsid w:val="00DC60AA"/>
    <w:rsid w:val="00DC7599"/>
    <w:rsid w:val="00DC79CF"/>
    <w:rsid w:val="00DD04C1"/>
    <w:rsid w:val="00DD1324"/>
    <w:rsid w:val="00DD2047"/>
    <w:rsid w:val="00DD3065"/>
    <w:rsid w:val="00DD6E2F"/>
    <w:rsid w:val="00DE17B5"/>
    <w:rsid w:val="00DE4918"/>
    <w:rsid w:val="00DE60CF"/>
    <w:rsid w:val="00DE6AD3"/>
    <w:rsid w:val="00DE7069"/>
    <w:rsid w:val="00DE716F"/>
    <w:rsid w:val="00DF0F74"/>
    <w:rsid w:val="00DF47A1"/>
    <w:rsid w:val="00DF4ACD"/>
    <w:rsid w:val="00DF5346"/>
    <w:rsid w:val="00E00504"/>
    <w:rsid w:val="00E01C8B"/>
    <w:rsid w:val="00E05535"/>
    <w:rsid w:val="00E0591F"/>
    <w:rsid w:val="00E0663F"/>
    <w:rsid w:val="00E07CD0"/>
    <w:rsid w:val="00E1201E"/>
    <w:rsid w:val="00E136D6"/>
    <w:rsid w:val="00E14D10"/>
    <w:rsid w:val="00E1715B"/>
    <w:rsid w:val="00E17452"/>
    <w:rsid w:val="00E17C55"/>
    <w:rsid w:val="00E23F68"/>
    <w:rsid w:val="00E240DD"/>
    <w:rsid w:val="00E24FE7"/>
    <w:rsid w:val="00E254C2"/>
    <w:rsid w:val="00E274BB"/>
    <w:rsid w:val="00E31853"/>
    <w:rsid w:val="00E3441E"/>
    <w:rsid w:val="00E345C5"/>
    <w:rsid w:val="00E34D64"/>
    <w:rsid w:val="00E35BC1"/>
    <w:rsid w:val="00E35BD1"/>
    <w:rsid w:val="00E408CD"/>
    <w:rsid w:val="00E4095E"/>
    <w:rsid w:val="00E41D1D"/>
    <w:rsid w:val="00E47C1B"/>
    <w:rsid w:val="00E50467"/>
    <w:rsid w:val="00E51F26"/>
    <w:rsid w:val="00E55851"/>
    <w:rsid w:val="00E565C4"/>
    <w:rsid w:val="00E5668A"/>
    <w:rsid w:val="00E56A1C"/>
    <w:rsid w:val="00E57CCD"/>
    <w:rsid w:val="00E606B6"/>
    <w:rsid w:val="00E6246D"/>
    <w:rsid w:val="00E62A05"/>
    <w:rsid w:val="00E63277"/>
    <w:rsid w:val="00E65CE0"/>
    <w:rsid w:val="00E73F62"/>
    <w:rsid w:val="00E76035"/>
    <w:rsid w:val="00E76AF8"/>
    <w:rsid w:val="00E76F14"/>
    <w:rsid w:val="00E7741D"/>
    <w:rsid w:val="00E7789F"/>
    <w:rsid w:val="00E811E6"/>
    <w:rsid w:val="00E81D5E"/>
    <w:rsid w:val="00E81F9C"/>
    <w:rsid w:val="00E85007"/>
    <w:rsid w:val="00E85739"/>
    <w:rsid w:val="00E86338"/>
    <w:rsid w:val="00E8748A"/>
    <w:rsid w:val="00E90248"/>
    <w:rsid w:val="00E91DDC"/>
    <w:rsid w:val="00E923BE"/>
    <w:rsid w:val="00E9547C"/>
    <w:rsid w:val="00E95886"/>
    <w:rsid w:val="00E95C6D"/>
    <w:rsid w:val="00E9664B"/>
    <w:rsid w:val="00E96CE5"/>
    <w:rsid w:val="00EA10A4"/>
    <w:rsid w:val="00EA18A3"/>
    <w:rsid w:val="00EA4516"/>
    <w:rsid w:val="00EA4D3F"/>
    <w:rsid w:val="00EA7D47"/>
    <w:rsid w:val="00EB2783"/>
    <w:rsid w:val="00EB31A0"/>
    <w:rsid w:val="00EB3A04"/>
    <w:rsid w:val="00EB4DD8"/>
    <w:rsid w:val="00EB5311"/>
    <w:rsid w:val="00EB5D7A"/>
    <w:rsid w:val="00EB6719"/>
    <w:rsid w:val="00EB6B33"/>
    <w:rsid w:val="00EB724A"/>
    <w:rsid w:val="00EB7577"/>
    <w:rsid w:val="00EC1009"/>
    <w:rsid w:val="00EC275D"/>
    <w:rsid w:val="00EC2E25"/>
    <w:rsid w:val="00EC5C63"/>
    <w:rsid w:val="00EC6A98"/>
    <w:rsid w:val="00EC6C03"/>
    <w:rsid w:val="00EC70F1"/>
    <w:rsid w:val="00EC78DE"/>
    <w:rsid w:val="00ED5052"/>
    <w:rsid w:val="00ED51DB"/>
    <w:rsid w:val="00ED73C3"/>
    <w:rsid w:val="00EE046C"/>
    <w:rsid w:val="00EE1790"/>
    <w:rsid w:val="00EE3831"/>
    <w:rsid w:val="00EE5BBF"/>
    <w:rsid w:val="00EE731B"/>
    <w:rsid w:val="00EF0487"/>
    <w:rsid w:val="00EF2BF9"/>
    <w:rsid w:val="00EF4B10"/>
    <w:rsid w:val="00EF5CA1"/>
    <w:rsid w:val="00EF744F"/>
    <w:rsid w:val="00F0482B"/>
    <w:rsid w:val="00F05715"/>
    <w:rsid w:val="00F059E6"/>
    <w:rsid w:val="00F05C9E"/>
    <w:rsid w:val="00F05ED3"/>
    <w:rsid w:val="00F05F39"/>
    <w:rsid w:val="00F10DA9"/>
    <w:rsid w:val="00F120B9"/>
    <w:rsid w:val="00F12236"/>
    <w:rsid w:val="00F128A4"/>
    <w:rsid w:val="00F22461"/>
    <w:rsid w:val="00F24DA2"/>
    <w:rsid w:val="00F25BC2"/>
    <w:rsid w:val="00F26DE9"/>
    <w:rsid w:val="00F26EB4"/>
    <w:rsid w:val="00F27EC7"/>
    <w:rsid w:val="00F30E69"/>
    <w:rsid w:val="00F316F7"/>
    <w:rsid w:val="00F31847"/>
    <w:rsid w:val="00F31A1B"/>
    <w:rsid w:val="00F33183"/>
    <w:rsid w:val="00F33CA8"/>
    <w:rsid w:val="00F342F0"/>
    <w:rsid w:val="00F344C0"/>
    <w:rsid w:val="00F35096"/>
    <w:rsid w:val="00F3569B"/>
    <w:rsid w:val="00F35AEF"/>
    <w:rsid w:val="00F37E2B"/>
    <w:rsid w:val="00F42895"/>
    <w:rsid w:val="00F435B4"/>
    <w:rsid w:val="00F440EB"/>
    <w:rsid w:val="00F45266"/>
    <w:rsid w:val="00F46C80"/>
    <w:rsid w:val="00F5066C"/>
    <w:rsid w:val="00F5103B"/>
    <w:rsid w:val="00F52523"/>
    <w:rsid w:val="00F539C0"/>
    <w:rsid w:val="00F544F0"/>
    <w:rsid w:val="00F54697"/>
    <w:rsid w:val="00F5535D"/>
    <w:rsid w:val="00F56015"/>
    <w:rsid w:val="00F60611"/>
    <w:rsid w:val="00F6185B"/>
    <w:rsid w:val="00F61C28"/>
    <w:rsid w:val="00F6484D"/>
    <w:rsid w:val="00F73173"/>
    <w:rsid w:val="00F737A8"/>
    <w:rsid w:val="00F73EB0"/>
    <w:rsid w:val="00F75D4E"/>
    <w:rsid w:val="00F80B44"/>
    <w:rsid w:val="00F83DE0"/>
    <w:rsid w:val="00F86017"/>
    <w:rsid w:val="00F86750"/>
    <w:rsid w:val="00F8697F"/>
    <w:rsid w:val="00F86EBD"/>
    <w:rsid w:val="00F90DDF"/>
    <w:rsid w:val="00F9292D"/>
    <w:rsid w:val="00F954D8"/>
    <w:rsid w:val="00F96D34"/>
    <w:rsid w:val="00F971C3"/>
    <w:rsid w:val="00FA1078"/>
    <w:rsid w:val="00FA4320"/>
    <w:rsid w:val="00FA5BBB"/>
    <w:rsid w:val="00FA6639"/>
    <w:rsid w:val="00FA798E"/>
    <w:rsid w:val="00FA7CE0"/>
    <w:rsid w:val="00FA7D36"/>
    <w:rsid w:val="00FB1857"/>
    <w:rsid w:val="00FB5DD5"/>
    <w:rsid w:val="00FB5F48"/>
    <w:rsid w:val="00FB71EA"/>
    <w:rsid w:val="00FC31C5"/>
    <w:rsid w:val="00FC344F"/>
    <w:rsid w:val="00FC4639"/>
    <w:rsid w:val="00FC6F7D"/>
    <w:rsid w:val="00FC7EBE"/>
    <w:rsid w:val="00FD106C"/>
    <w:rsid w:val="00FD1CC5"/>
    <w:rsid w:val="00FE07B2"/>
    <w:rsid w:val="00FE1173"/>
    <w:rsid w:val="00FE11C4"/>
    <w:rsid w:val="00FE33C4"/>
    <w:rsid w:val="00FE787E"/>
    <w:rsid w:val="00FF0194"/>
    <w:rsid w:val="00FF0ECF"/>
    <w:rsid w:val="00FF28A4"/>
    <w:rsid w:val="00FF53DD"/>
    <w:rsid w:val="00FF5F8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2DFA62EF"/>
  <w15:docId w15:val="{BF76D91E-3BCD-4311-B9B0-4273D5E6A6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ahoma" w:eastAsia="Times New Roman" w:hAnsi="Tahoma" w:cs="Tahoma"/>
        <w:color w:val="000000"/>
        <w:lang w:val="en-US" w:eastAsia="en-US" w:bidi="ar-SA"/>
      </w:rPr>
    </w:rPrDefault>
    <w:pPrDefault/>
  </w:docDefaults>
  <w:latentStyles w:defLockedState="0" w:defUIPriority="0" w:defSemiHidden="0" w:defUnhideWhenUsed="0" w:defQFormat="0" w:count="376">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lsdException w:name="heading 7" w:semiHidden="1" w:unhideWhenUsed="1" w:qFormat="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qFormat="1"/>
    <w:lsdException w:name="List Bullet" w:semiHidden="1" w:unhideWhenUsed="1" w:qFormat="1"/>
    <w:lsdException w:name="List Number" w:semiHidden="1" w:unhideWhenUsed="1" w:qFormat="1"/>
    <w:lsdException w:name="List Number 5" w:semiHidden="1" w:unhideWhenUsed="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Hyperlink" w:semiHidden="1" w:uiPriority="99" w:unhideWhenUsed="1"/>
    <w:lsdException w:name="FollowedHyperlink" w:semiHidden="1" w:unhideWhenUsed="1"/>
    <w:lsdException w:name="Document Map" w:semiHidden="1" w:unhideWhenUsed="1"/>
    <w:lsdException w:name="Plain Text" w:semiHidden="1" w:uiPriority="99"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Smart Link" w:semiHidden="1" w:uiPriority="99" w:unhideWhenUsed="1"/>
  </w:latentStyles>
  <w:style w:type="paragraph" w:default="1" w:styleId="Normal">
    <w:name w:val="Normal"/>
    <w:rsid w:val="00E91DDC"/>
    <w:rPr>
      <w:rFonts w:ascii="Open Sans" w:hAnsi="Open Sans"/>
    </w:rPr>
  </w:style>
  <w:style w:type="paragraph" w:styleId="Heading1">
    <w:name w:val="heading 1"/>
    <w:aliases w:val="H1"/>
    <w:basedOn w:val="Normal"/>
    <w:next w:val="BodyText"/>
    <w:link w:val="Heading1Char"/>
    <w:qFormat/>
    <w:rsid w:val="00E91DDC"/>
    <w:pPr>
      <w:keepNext/>
      <w:widowControl w:val="0"/>
      <w:numPr>
        <w:numId w:val="2"/>
      </w:numPr>
      <w:spacing w:before="240" w:after="120"/>
      <w:outlineLvl w:val="0"/>
    </w:pPr>
    <w:rPr>
      <w:b/>
      <w:bCs/>
      <w:smallCaps/>
      <w:color w:val="001465"/>
      <w:kern w:val="32"/>
      <w:sz w:val="36"/>
      <w:szCs w:val="28"/>
    </w:rPr>
  </w:style>
  <w:style w:type="paragraph" w:styleId="Heading2">
    <w:name w:val="heading 2"/>
    <w:basedOn w:val="Normal"/>
    <w:next w:val="BodyText"/>
    <w:qFormat/>
    <w:rsid w:val="00E91DDC"/>
    <w:pPr>
      <w:keepNext/>
      <w:widowControl w:val="0"/>
      <w:numPr>
        <w:ilvl w:val="1"/>
        <w:numId w:val="2"/>
      </w:numPr>
      <w:spacing w:before="240" w:after="120"/>
      <w:outlineLvl w:val="1"/>
    </w:pPr>
    <w:rPr>
      <w:b/>
      <w:smallCaps/>
      <w:sz w:val="32"/>
    </w:rPr>
  </w:style>
  <w:style w:type="paragraph" w:styleId="Heading3">
    <w:name w:val="heading 3"/>
    <w:basedOn w:val="Normal"/>
    <w:next w:val="BodyText"/>
    <w:link w:val="Heading3Char"/>
    <w:qFormat/>
    <w:rsid w:val="00E91DDC"/>
    <w:pPr>
      <w:keepNext/>
      <w:widowControl w:val="0"/>
      <w:numPr>
        <w:ilvl w:val="2"/>
        <w:numId w:val="2"/>
      </w:numPr>
      <w:tabs>
        <w:tab w:val="left" w:pos="936"/>
        <w:tab w:val="left" w:pos="1224"/>
        <w:tab w:val="left" w:pos="1512"/>
      </w:tabs>
      <w:spacing w:before="240" w:after="60"/>
      <w:outlineLvl w:val="2"/>
    </w:pPr>
    <w:rPr>
      <w:b/>
      <w:bCs/>
      <w:smallCaps/>
      <w:sz w:val="28"/>
      <w:szCs w:val="24"/>
    </w:rPr>
  </w:style>
  <w:style w:type="paragraph" w:styleId="Heading4">
    <w:name w:val="heading 4"/>
    <w:basedOn w:val="Normal"/>
    <w:next w:val="BodyText"/>
    <w:qFormat/>
    <w:rsid w:val="00E91DDC"/>
    <w:pPr>
      <w:keepNext/>
      <w:widowControl w:val="0"/>
      <w:numPr>
        <w:ilvl w:val="3"/>
        <w:numId w:val="2"/>
      </w:numPr>
      <w:tabs>
        <w:tab w:val="left" w:pos="1260"/>
      </w:tabs>
      <w:spacing w:before="240" w:after="60"/>
      <w:outlineLvl w:val="3"/>
    </w:pPr>
    <w:rPr>
      <w:b/>
      <w:bCs/>
      <w:i/>
      <w:iCs/>
      <w:smallCaps/>
      <w:sz w:val="24"/>
      <w:szCs w:val="24"/>
    </w:rPr>
  </w:style>
  <w:style w:type="paragraph" w:styleId="Heading5">
    <w:name w:val="heading 5"/>
    <w:basedOn w:val="Normal"/>
    <w:next w:val="BodyText"/>
    <w:qFormat/>
    <w:rsid w:val="00E91DDC"/>
    <w:pPr>
      <w:keepNext/>
      <w:widowControl w:val="0"/>
      <w:numPr>
        <w:ilvl w:val="4"/>
        <w:numId w:val="2"/>
      </w:numPr>
      <w:spacing w:before="240" w:after="60"/>
      <w:outlineLvl w:val="4"/>
    </w:pPr>
    <w:rPr>
      <w:i/>
      <w:iCs/>
      <w:smallCaps/>
      <w:sz w:val="24"/>
    </w:rPr>
  </w:style>
  <w:style w:type="paragraph" w:styleId="Heading6">
    <w:name w:val="heading 6"/>
    <w:basedOn w:val="Normal"/>
    <w:next w:val="Normal"/>
    <w:rsid w:val="00E91DDC"/>
    <w:pPr>
      <w:widowControl w:val="0"/>
      <w:numPr>
        <w:ilvl w:val="5"/>
        <w:numId w:val="2"/>
      </w:numPr>
      <w:spacing w:before="240" w:after="60"/>
      <w:outlineLvl w:val="5"/>
    </w:pPr>
    <w:rPr>
      <w:bCs/>
      <w:sz w:val="22"/>
      <w:szCs w:val="22"/>
    </w:rPr>
  </w:style>
  <w:style w:type="paragraph" w:styleId="Heading7">
    <w:name w:val="heading 7"/>
    <w:aliases w:val="Appendix Heading"/>
    <w:basedOn w:val="Normal"/>
    <w:next w:val="BodyText"/>
    <w:qFormat/>
    <w:rsid w:val="00E91DDC"/>
    <w:pPr>
      <w:widowControl w:val="0"/>
      <w:numPr>
        <w:ilvl w:val="6"/>
        <w:numId w:val="2"/>
      </w:numPr>
      <w:spacing w:before="240" w:after="60"/>
      <w:outlineLvl w:val="6"/>
    </w:pPr>
    <w:rPr>
      <w:b/>
      <w:bCs/>
      <w:smallCaps/>
      <w:color w:val="001465"/>
      <w:sz w:val="36"/>
      <w:szCs w:val="28"/>
    </w:rPr>
  </w:style>
  <w:style w:type="paragraph" w:styleId="Heading8">
    <w:name w:val="heading 8"/>
    <w:basedOn w:val="Normal"/>
    <w:next w:val="Normal"/>
    <w:rsid w:val="00E91DDC"/>
    <w:pPr>
      <w:widowControl w:val="0"/>
      <w:numPr>
        <w:ilvl w:val="7"/>
        <w:numId w:val="2"/>
      </w:numPr>
      <w:spacing w:before="240" w:after="60"/>
      <w:outlineLvl w:val="7"/>
    </w:pPr>
    <w:rPr>
      <w:i/>
      <w:iCs/>
      <w:sz w:val="22"/>
    </w:rPr>
  </w:style>
  <w:style w:type="paragraph" w:styleId="Heading9">
    <w:name w:val="heading 9"/>
    <w:basedOn w:val="Normal"/>
    <w:next w:val="Normal"/>
    <w:rsid w:val="00E91DDC"/>
    <w:pPr>
      <w:widowControl w:val="0"/>
      <w:numPr>
        <w:ilvl w:val="8"/>
        <w:numId w:val="2"/>
      </w:numPr>
      <w:spacing w:before="240" w:after="60"/>
      <w:outlineLvl w:val="8"/>
    </w:pPr>
    <w:rPr>
      <w:rFonts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DocumentMap">
    <w:name w:val="Document Map"/>
    <w:basedOn w:val="Normal"/>
    <w:semiHidden/>
    <w:rsid w:val="00E91DDC"/>
    <w:pPr>
      <w:shd w:val="clear" w:color="auto" w:fill="000080"/>
    </w:pPr>
  </w:style>
  <w:style w:type="paragraph" w:styleId="Footer">
    <w:name w:val="footer"/>
    <w:basedOn w:val="Normal"/>
    <w:rsid w:val="00E91DDC"/>
    <w:pPr>
      <w:tabs>
        <w:tab w:val="left" w:pos="-1350"/>
        <w:tab w:val="left" w:pos="1080"/>
        <w:tab w:val="right" w:pos="8550"/>
        <w:tab w:val="right" w:pos="9180"/>
        <w:tab w:val="left" w:pos="10800"/>
        <w:tab w:val="center" w:pos="11070"/>
      </w:tabs>
      <w:jc w:val="right"/>
    </w:pPr>
    <w:rPr>
      <w:b/>
      <w:snapToGrid w:val="0"/>
      <w:color w:val="001465"/>
      <w:sz w:val="16"/>
    </w:rPr>
  </w:style>
  <w:style w:type="character" w:styleId="PageNumber">
    <w:name w:val="page number"/>
    <w:basedOn w:val="DefaultParagraphFont"/>
    <w:rsid w:val="00E91DDC"/>
    <w:rPr>
      <w:rFonts w:ascii="Open Sans" w:hAnsi="Open Sans"/>
      <w:b/>
      <w:color w:val="7F7F7F" w:themeColor="text1" w:themeTint="80"/>
      <w:sz w:val="16"/>
    </w:rPr>
  </w:style>
  <w:style w:type="character" w:styleId="Hyperlink">
    <w:name w:val="Hyperlink"/>
    <w:basedOn w:val="DefaultParagraphFont"/>
    <w:uiPriority w:val="99"/>
    <w:rsid w:val="00E91DDC"/>
    <w:rPr>
      <w:color w:val="0000FF"/>
      <w:u w:val="single"/>
    </w:rPr>
  </w:style>
  <w:style w:type="paragraph" w:styleId="BodyText3">
    <w:name w:val="Body Text 3"/>
    <w:basedOn w:val="Normal"/>
    <w:rsid w:val="00E91DDC"/>
    <w:pPr>
      <w:widowControl w:val="0"/>
    </w:pPr>
    <w:rPr>
      <w:b/>
      <w:bCs/>
      <w:color w:val="FFFFFF"/>
      <w:u w:val="single"/>
    </w:rPr>
  </w:style>
  <w:style w:type="paragraph" w:styleId="Header">
    <w:name w:val="header"/>
    <w:basedOn w:val="Normal"/>
    <w:link w:val="HeaderChar"/>
    <w:rsid w:val="00E91DDC"/>
    <w:pPr>
      <w:tabs>
        <w:tab w:val="center" w:pos="4320"/>
        <w:tab w:val="right" w:pos="8640"/>
      </w:tabs>
      <w:ind w:right="-1080"/>
      <w:jc w:val="right"/>
    </w:pPr>
    <w:rPr>
      <w:b/>
      <w:color w:val="7F7F7F" w:themeColor="text1" w:themeTint="80"/>
      <w:sz w:val="18"/>
    </w:rPr>
  </w:style>
  <w:style w:type="paragraph" w:styleId="TOC1">
    <w:name w:val="toc 1"/>
    <w:basedOn w:val="Normal"/>
    <w:next w:val="Normal"/>
    <w:autoRedefine/>
    <w:uiPriority w:val="39"/>
    <w:rsid w:val="00E91DDC"/>
    <w:pPr>
      <w:tabs>
        <w:tab w:val="left" w:pos="360"/>
        <w:tab w:val="right" w:leader="dot" w:pos="9346"/>
      </w:tabs>
      <w:spacing w:before="120" w:after="120"/>
    </w:pPr>
    <w:rPr>
      <w:b/>
      <w:bCs/>
      <w:caps/>
      <w:sz w:val="22"/>
    </w:rPr>
  </w:style>
  <w:style w:type="paragraph" w:styleId="Title">
    <w:name w:val="Title"/>
    <w:basedOn w:val="Normal"/>
    <w:next w:val="Normal"/>
    <w:rsid w:val="00E91DDC"/>
    <w:pPr>
      <w:jc w:val="center"/>
    </w:pPr>
    <w:rPr>
      <w:b/>
      <w:bCs/>
      <w:sz w:val="48"/>
    </w:rPr>
  </w:style>
  <w:style w:type="paragraph" w:styleId="BodyText">
    <w:name w:val="Body Text"/>
    <w:basedOn w:val="Normal"/>
    <w:link w:val="BodyTextChar"/>
    <w:qFormat/>
    <w:rsid w:val="00E91DDC"/>
    <w:pPr>
      <w:spacing w:after="120"/>
      <w:ind w:left="288" w:right="288"/>
    </w:pPr>
    <w:rPr>
      <w:sz w:val="22"/>
    </w:rPr>
  </w:style>
  <w:style w:type="paragraph" w:styleId="EndnoteText">
    <w:name w:val="endnote text"/>
    <w:basedOn w:val="Normal"/>
    <w:semiHidden/>
    <w:rsid w:val="00E91DDC"/>
  </w:style>
  <w:style w:type="character" w:styleId="EndnoteReference">
    <w:name w:val="endnote reference"/>
    <w:basedOn w:val="DefaultParagraphFont"/>
    <w:semiHidden/>
    <w:rsid w:val="00E91DDC"/>
    <w:rPr>
      <w:vertAlign w:val="superscript"/>
    </w:rPr>
  </w:style>
  <w:style w:type="paragraph" w:styleId="TOC2">
    <w:name w:val="toc 2"/>
    <w:basedOn w:val="Normal"/>
    <w:next w:val="Normal"/>
    <w:autoRedefine/>
    <w:uiPriority w:val="39"/>
    <w:rsid w:val="00E91DDC"/>
    <w:pPr>
      <w:tabs>
        <w:tab w:val="left" w:pos="800"/>
        <w:tab w:val="right" w:leader="dot" w:pos="9350"/>
      </w:tabs>
      <w:ind w:left="200"/>
    </w:pPr>
    <w:rPr>
      <w:i/>
      <w:iCs/>
      <w:smallCaps/>
      <w:noProof/>
      <w:sz w:val="22"/>
      <w:szCs w:val="22"/>
    </w:rPr>
  </w:style>
  <w:style w:type="paragraph" w:styleId="TOC3">
    <w:name w:val="toc 3"/>
    <w:basedOn w:val="Normal"/>
    <w:next w:val="Normal"/>
    <w:autoRedefine/>
    <w:uiPriority w:val="39"/>
    <w:rsid w:val="00E91DDC"/>
    <w:pPr>
      <w:tabs>
        <w:tab w:val="left" w:pos="1200"/>
        <w:tab w:val="right" w:leader="dot" w:pos="9350"/>
      </w:tabs>
      <w:ind w:left="400"/>
    </w:pPr>
    <w:rPr>
      <w:i/>
      <w:iCs/>
      <w:noProof/>
      <w:sz w:val="22"/>
    </w:rPr>
  </w:style>
  <w:style w:type="paragraph" w:styleId="TOC4">
    <w:name w:val="toc 4"/>
    <w:basedOn w:val="Normal"/>
    <w:next w:val="Normal"/>
    <w:autoRedefine/>
    <w:uiPriority w:val="39"/>
    <w:rsid w:val="00E91DDC"/>
    <w:pPr>
      <w:ind w:left="600"/>
    </w:pPr>
    <w:rPr>
      <w:szCs w:val="21"/>
    </w:rPr>
  </w:style>
  <w:style w:type="paragraph" w:styleId="TOC5">
    <w:name w:val="toc 5"/>
    <w:basedOn w:val="Normal"/>
    <w:next w:val="Normal"/>
    <w:autoRedefine/>
    <w:uiPriority w:val="39"/>
    <w:rsid w:val="00E91DDC"/>
    <w:pPr>
      <w:ind w:left="800"/>
    </w:pPr>
    <w:rPr>
      <w:szCs w:val="21"/>
    </w:rPr>
  </w:style>
  <w:style w:type="paragraph" w:styleId="TOC6">
    <w:name w:val="toc 6"/>
    <w:basedOn w:val="Normal"/>
    <w:next w:val="Normal"/>
    <w:autoRedefine/>
    <w:uiPriority w:val="39"/>
    <w:rsid w:val="00E91DDC"/>
    <w:pPr>
      <w:tabs>
        <w:tab w:val="right" w:leader="dot" w:pos="9350"/>
      </w:tabs>
    </w:pPr>
    <w:rPr>
      <w:sz w:val="22"/>
      <w:szCs w:val="21"/>
    </w:rPr>
  </w:style>
  <w:style w:type="paragraph" w:styleId="TOC7">
    <w:name w:val="toc 7"/>
    <w:basedOn w:val="Normal"/>
    <w:next w:val="Normal"/>
    <w:autoRedefine/>
    <w:uiPriority w:val="39"/>
    <w:rsid w:val="00E91DDC"/>
    <w:pPr>
      <w:ind w:left="1200"/>
    </w:pPr>
    <w:rPr>
      <w:szCs w:val="21"/>
    </w:rPr>
  </w:style>
  <w:style w:type="paragraph" w:styleId="TOC8">
    <w:name w:val="toc 8"/>
    <w:basedOn w:val="Normal"/>
    <w:next w:val="Normal"/>
    <w:autoRedefine/>
    <w:uiPriority w:val="39"/>
    <w:rsid w:val="00E91DDC"/>
    <w:pPr>
      <w:ind w:left="1400"/>
    </w:pPr>
    <w:rPr>
      <w:szCs w:val="21"/>
    </w:rPr>
  </w:style>
  <w:style w:type="paragraph" w:styleId="TOC9">
    <w:name w:val="toc 9"/>
    <w:basedOn w:val="Normal"/>
    <w:next w:val="Normal"/>
    <w:autoRedefine/>
    <w:uiPriority w:val="39"/>
    <w:rsid w:val="00E91DDC"/>
    <w:pPr>
      <w:ind w:left="1600"/>
    </w:pPr>
    <w:rPr>
      <w:szCs w:val="21"/>
    </w:rPr>
  </w:style>
  <w:style w:type="paragraph" w:customStyle="1" w:styleId="TitleShortStyle">
    <w:name w:val="TitleShortStyle"/>
    <w:basedOn w:val="Normal"/>
    <w:rsid w:val="00E91DDC"/>
    <w:pPr>
      <w:spacing w:before="60" w:after="60"/>
    </w:pPr>
    <w:rPr>
      <w:b/>
      <w:sz w:val="28"/>
    </w:rPr>
  </w:style>
  <w:style w:type="character" w:styleId="FollowedHyperlink">
    <w:name w:val="FollowedHyperlink"/>
    <w:basedOn w:val="DefaultParagraphFont"/>
    <w:rsid w:val="00E91DDC"/>
    <w:rPr>
      <w:color w:val="800080"/>
      <w:u w:val="single"/>
    </w:rPr>
  </w:style>
  <w:style w:type="paragraph" w:customStyle="1" w:styleId="secttitle">
    <w:name w:val="secttitle"/>
    <w:basedOn w:val="Normal"/>
    <w:autoRedefine/>
    <w:rsid w:val="00E91DDC"/>
    <w:pPr>
      <w:shd w:val="clear" w:color="auto" w:fill="FFFFFF"/>
      <w:jc w:val="center"/>
    </w:pPr>
    <w:rPr>
      <w:b/>
      <w:sz w:val="28"/>
    </w:rPr>
  </w:style>
  <w:style w:type="character" w:styleId="CommentReference">
    <w:name w:val="annotation reference"/>
    <w:basedOn w:val="DefaultParagraphFont"/>
    <w:semiHidden/>
    <w:rsid w:val="00E91DDC"/>
    <w:rPr>
      <w:sz w:val="16"/>
      <w:szCs w:val="16"/>
    </w:rPr>
  </w:style>
  <w:style w:type="paragraph" w:styleId="CommentText">
    <w:name w:val="annotation text"/>
    <w:basedOn w:val="Normal"/>
    <w:semiHidden/>
    <w:rsid w:val="00E91DDC"/>
  </w:style>
  <w:style w:type="paragraph" w:styleId="CommentSubject">
    <w:name w:val="annotation subject"/>
    <w:basedOn w:val="CommentText"/>
    <w:next w:val="CommentText"/>
    <w:semiHidden/>
    <w:rsid w:val="00E91DDC"/>
    <w:rPr>
      <w:b/>
      <w:bCs/>
    </w:rPr>
  </w:style>
  <w:style w:type="paragraph" w:styleId="BalloonText">
    <w:name w:val="Balloon Text"/>
    <w:basedOn w:val="Normal"/>
    <w:semiHidden/>
    <w:rsid w:val="00E91DDC"/>
    <w:rPr>
      <w:sz w:val="16"/>
      <w:szCs w:val="16"/>
    </w:rPr>
  </w:style>
  <w:style w:type="paragraph" w:customStyle="1" w:styleId="tablecolhead">
    <w:name w:val="tablecolhead"/>
    <w:basedOn w:val="Normal"/>
    <w:next w:val="Normal"/>
    <w:rsid w:val="00E91DDC"/>
    <w:pPr>
      <w:keepLines/>
      <w:widowControl w:val="0"/>
      <w:spacing w:after="120" w:line="240" w:lineRule="atLeast"/>
    </w:pPr>
    <w:rPr>
      <w:b/>
      <w:sz w:val="18"/>
    </w:rPr>
  </w:style>
  <w:style w:type="paragraph" w:customStyle="1" w:styleId="TitleShortSubtitle">
    <w:name w:val="TitleShortSubtitle"/>
    <w:basedOn w:val="TitleShortStyle"/>
    <w:rsid w:val="00E91DDC"/>
    <w:rPr>
      <w:color w:val="001465"/>
    </w:rPr>
  </w:style>
  <w:style w:type="paragraph" w:styleId="Index1">
    <w:name w:val="index 1"/>
    <w:basedOn w:val="Normal"/>
    <w:next w:val="Normal"/>
    <w:autoRedefine/>
    <w:semiHidden/>
    <w:rsid w:val="00E91DDC"/>
    <w:pPr>
      <w:ind w:left="200" w:hanging="200"/>
    </w:pPr>
  </w:style>
  <w:style w:type="paragraph" w:styleId="Index2">
    <w:name w:val="index 2"/>
    <w:basedOn w:val="Normal"/>
    <w:next w:val="Normal"/>
    <w:autoRedefine/>
    <w:semiHidden/>
    <w:rsid w:val="00E91DDC"/>
    <w:pPr>
      <w:ind w:left="400" w:hanging="200"/>
    </w:pPr>
  </w:style>
  <w:style w:type="paragraph" w:styleId="Index3">
    <w:name w:val="index 3"/>
    <w:basedOn w:val="Normal"/>
    <w:next w:val="Normal"/>
    <w:autoRedefine/>
    <w:semiHidden/>
    <w:rsid w:val="00E91DDC"/>
    <w:pPr>
      <w:ind w:left="600" w:hanging="200"/>
    </w:pPr>
  </w:style>
  <w:style w:type="paragraph" w:styleId="Index4">
    <w:name w:val="index 4"/>
    <w:basedOn w:val="Normal"/>
    <w:next w:val="Normal"/>
    <w:autoRedefine/>
    <w:semiHidden/>
    <w:rsid w:val="00E91DDC"/>
    <w:pPr>
      <w:ind w:left="800" w:hanging="200"/>
    </w:pPr>
  </w:style>
  <w:style w:type="paragraph" w:styleId="Index5">
    <w:name w:val="index 5"/>
    <w:basedOn w:val="Normal"/>
    <w:next w:val="Normal"/>
    <w:autoRedefine/>
    <w:semiHidden/>
    <w:rsid w:val="00E91DDC"/>
    <w:pPr>
      <w:ind w:left="1000" w:hanging="200"/>
    </w:pPr>
  </w:style>
  <w:style w:type="paragraph" w:styleId="Index6">
    <w:name w:val="index 6"/>
    <w:basedOn w:val="Normal"/>
    <w:next w:val="Normal"/>
    <w:autoRedefine/>
    <w:semiHidden/>
    <w:rsid w:val="00E91DDC"/>
    <w:pPr>
      <w:ind w:left="1200" w:hanging="200"/>
    </w:pPr>
  </w:style>
  <w:style w:type="paragraph" w:styleId="Index7">
    <w:name w:val="index 7"/>
    <w:basedOn w:val="Normal"/>
    <w:next w:val="Normal"/>
    <w:autoRedefine/>
    <w:semiHidden/>
    <w:rsid w:val="00E91DDC"/>
    <w:pPr>
      <w:ind w:left="1400" w:hanging="200"/>
    </w:pPr>
  </w:style>
  <w:style w:type="paragraph" w:styleId="Index8">
    <w:name w:val="index 8"/>
    <w:basedOn w:val="Normal"/>
    <w:next w:val="Normal"/>
    <w:autoRedefine/>
    <w:semiHidden/>
    <w:rsid w:val="00E91DDC"/>
    <w:pPr>
      <w:ind w:left="1600" w:hanging="200"/>
    </w:pPr>
  </w:style>
  <w:style w:type="paragraph" w:styleId="Index9">
    <w:name w:val="index 9"/>
    <w:basedOn w:val="Normal"/>
    <w:next w:val="Normal"/>
    <w:autoRedefine/>
    <w:semiHidden/>
    <w:rsid w:val="00E91DDC"/>
    <w:pPr>
      <w:ind w:left="1800" w:hanging="200"/>
    </w:pPr>
  </w:style>
  <w:style w:type="paragraph" w:styleId="IndexHeading">
    <w:name w:val="index heading"/>
    <w:basedOn w:val="Normal"/>
    <w:next w:val="Index1"/>
    <w:semiHidden/>
    <w:rsid w:val="00E91DDC"/>
  </w:style>
  <w:style w:type="paragraph" w:customStyle="1" w:styleId="Reqt2">
    <w:name w:val="Reqt2"/>
    <w:basedOn w:val="Normal"/>
    <w:rsid w:val="00E91DDC"/>
  </w:style>
  <w:style w:type="paragraph" w:styleId="BodyText2">
    <w:name w:val="Body Text 2"/>
    <w:basedOn w:val="Normal"/>
    <w:rsid w:val="00E91DDC"/>
    <w:rPr>
      <w:b/>
      <w:bCs/>
    </w:rPr>
  </w:style>
  <w:style w:type="paragraph" w:styleId="Subtitle">
    <w:name w:val="Subtitle"/>
    <w:basedOn w:val="Normal"/>
    <w:rsid w:val="00E91DDC"/>
    <w:pPr>
      <w:jc w:val="center"/>
    </w:pPr>
    <w:rPr>
      <w:b/>
      <w:bCs/>
    </w:rPr>
  </w:style>
  <w:style w:type="paragraph" w:customStyle="1" w:styleId="RevisionBlockFields">
    <w:name w:val="Revision Block Fields"/>
    <w:basedOn w:val="Normal"/>
    <w:rsid w:val="00E91DDC"/>
    <w:rPr>
      <w:b/>
      <w:sz w:val="24"/>
      <w:szCs w:val="24"/>
    </w:rPr>
  </w:style>
  <w:style w:type="paragraph" w:styleId="Caption">
    <w:name w:val="caption"/>
    <w:aliases w:val="Table Title"/>
    <w:basedOn w:val="Normal"/>
    <w:next w:val="BodyText"/>
    <w:qFormat/>
    <w:rsid w:val="00E91DDC"/>
    <w:pPr>
      <w:widowControl w:val="0"/>
      <w:spacing w:before="120" w:after="120"/>
      <w:jc w:val="center"/>
    </w:pPr>
    <w:rPr>
      <w:b/>
      <w:color w:val="001465"/>
      <w:sz w:val="18"/>
    </w:rPr>
  </w:style>
  <w:style w:type="paragraph" w:styleId="ListBullet">
    <w:name w:val="List Bullet"/>
    <w:basedOn w:val="Normal"/>
    <w:autoRedefine/>
    <w:qFormat/>
    <w:rsid w:val="00E91DDC"/>
    <w:pPr>
      <w:numPr>
        <w:numId w:val="5"/>
      </w:numPr>
      <w:spacing w:before="60" w:after="60"/>
    </w:pPr>
    <w:rPr>
      <w:sz w:val="22"/>
    </w:rPr>
  </w:style>
  <w:style w:type="paragraph" w:customStyle="1" w:styleId="Caveat">
    <w:name w:val="Caveat"/>
    <w:basedOn w:val="Normal"/>
    <w:next w:val="BodyText"/>
    <w:qFormat/>
    <w:rsid w:val="00E91DDC"/>
    <w:pPr>
      <w:pBdr>
        <w:top w:val="single" w:sz="18" w:space="1" w:color="7F7F7F" w:themeColor="text1" w:themeTint="80"/>
        <w:bottom w:val="single" w:sz="18" w:space="1" w:color="7F7F7F" w:themeColor="text1" w:themeTint="80"/>
      </w:pBdr>
      <w:shd w:val="clear" w:color="auto" w:fill="FFFF99"/>
      <w:spacing w:before="120" w:after="240"/>
      <w:ind w:left="720" w:right="720"/>
    </w:pPr>
    <w:rPr>
      <w:b/>
      <w:sz w:val="22"/>
    </w:rPr>
  </w:style>
  <w:style w:type="paragraph" w:styleId="ListBullet2">
    <w:name w:val="List Bullet 2"/>
    <w:basedOn w:val="Normal"/>
    <w:autoRedefine/>
    <w:rsid w:val="00E91DDC"/>
    <w:pPr>
      <w:numPr>
        <w:ilvl w:val="1"/>
        <w:numId w:val="5"/>
      </w:numPr>
      <w:spacing w:after="60"/>
    </w:pPr>
    <w:rPr>
      <w:sz w:val="22"/>
    </w:rPr>
  </w:style>
  <w:style w:type="paragraph" w:customStyle="1" w:styleId="ProcedureStep">
    <w:name w:val="ProcedureStep"/>
    <w:basedOn w:val="Normal"/>
    <w:qFormat/>
    <w:rsid w:val="00E91DDC"/>
    <w:pPr>
      <w:numPr>
        <w:numId w:val="1"/>
      </w:numPr>
      <w:spacing w:after="60"/>
    </w:pPr>
    <w:rPr>
      <w:sz w:val="22"/>
    </w:rPr>
  </w:style>
  <w:style w:type="paragraph" w:customStyle="1" w:styleId="TableBodyText">
    <w:name w:val="TableBodyText"/>
    <w:qFormat/>
    <w:rsid w:val="00E91DDC"/>
    <w:pPr>
      <w:autoSpaceDE w:val="0"/>
      <w:autoSpaceDN w:val="0"/>
      <w:adjustRightInd w:val="0"/>
    </w:pPr>
    <w:rPr>
      <w:rFonts w:ascii="Open Sans" w:hAnsi="Open Sans"/>
    </w:rPr>
  </w:style>
  <w:style w:type="paragraph" w:customStyle="1" w:styleId="TableHeaderText">
    <w:name w:val="TableHeaderText"/>
    <w:next w:val="TableBodyText"/>
    <w:qFormat/>
    <w:rsid w:val="00E91DDC"/>
    <w:pPr>
      <w:autoSpaceDE w:val="0"/>
      <w:autoSpaceDN w:val="0"/>
      <w:adjustRightInd w:val="0"/>
    </w:pPr>
    <w:rPr>
      <w:rFonts w:ascii="Open Sans" w:hAnsi="Open Sans"/>
      <w:bCs/>
      <w:color w:val="F2F2F2" w:themeColor="background1" w:themeShade="F2"/>
    </w:rPr>
  </w:style>
  <w:style w:type="paragraph" w:customStyle="1" w:styleId="TableNote">
    <w:name w:val="TableNote"/>
    <w:basedOn w:val="Notice"/>
    <w:qFormat/>
    <w:rsid w:val="00E91DDC"/>
    <w:pPr>
      <w:pBdr>
        <w:top w:val="none" w:sz="0" w:space="0" w:color="auto"/>
        <w:bottom w:val="none" w:sz="0" w:space="0" w:color="auto"/>
      </w:pBdr>
    </w:pPr>
    <w:rPr>
      <w:b/>
      <w:sz w:val="16"/>
    </w:rPr>
  </w:style>
  <w:style w:type="paragraph" w:customStyle="1" w:styleId="TOCLabel">
    <w:name w:val="TOC Label"/>
    <w:basedOn w:val="Heading1"/>
    <w:autoRedefine/>
    <w:rsid w:val="00E91DDC"/>
    <w:pPr>
      <w:numPr>
        <w:numId w:val="0"/>
      </w:numPr>
      <w:spacing w:before="360"/>
    </w:pPr>
    <w:rPr>
      <w:caps/>
      <w:color w:val="000000" w:themeColor="text1"/>
      <w:kern w:val="0"/>
      <w:sz w:val="28"/>
      <w:szCs w:val="20"/>
    </w:rPr>
  </w:style>
  <w:style w:type="paragraph" w:styleId="TableofFigures">
    <w:name w:val="table of figures"/>
    <w:basedOn w:val="Normal"/>
    <w:next w:val="Normal"/>
    <w:uiPriority w:val="99"/>
    <w:rsid w:val="00E91DDC"/>
    <w:pPr>
      <w:ind w:left="480" w:hanging="480"/>
    </w:pPr>
    <w:rPr>
      <w:sz w:val="22"/>
    </w:rPr>
  </w:style>
  <w:style w:type="paragraph" w:customStyle="1" w:styleId="Notice">
    <w:name w:val="Notice"/>
    <w:basedOn w:val="BodyText"/>
    <w:next w:val="BodyText"/>
    <w:qFormat/>
    <w:rsid w:val="00E91DDC"/>
    <w:pPr>
      <w:pBdr>
        <w:top w:val="single" w:sz="18" w:space="1" w:color="auto"/>
        <w:bottom w:val="single" w:sz="18" w:space="1" w:color="auto"/>
      </w:pBdr>
      <w:shd w:val="clear" w:color="auto" w:fill="D9D9D9"/>
      <w:spacing w:before="120" w:after="240"/>
      <w:ind w:left="720" w:right="720"/>
    </w:pPr>
  </w:style>
  <w:style w:type="paragraph" w:customStyle="1" w:styleId="TestTitleText">
    <w:name w:val="TestTitleText"/>
    <w:basedOn w:val="TableHeaderText"/>
    <w:rsid w:val="00E91DDC"/>
  </w:style>
  <w:style w:type="paragraph" w:customStyle="1" w:styleId="CommandSyntax">
    <w:name w:val="Command Syntax"/>
    <w:autoRedefine/>
    <w:qFormat/>
    <w:rsid w:val="00E91DDC"/>
    <w:pPr>
      <w:shd w:val="clear" w:color="auto" w:fill="E6E6E6"/>
      <w:spacing w:before="20" w:after="20"/>
      <w:ind w:left="288" w:right="288"/>
    </w:pPr>
    <w:rPr>
      <w:rFonts w:ascii="Courier" w:hAnsi="Courier"/>
    </w:rPr>
  </w:style>
  <w:style w:type="paragraph" w:styleId="NoSpacing">
    <w:name w:val="No Spacing"/>
    <w:link w:val="NoSpacingChar"/>
    <w:uiPriority w:val="1"/>
    <w:rsid w:val="00E91DDC"/>
    <w:rPr>
      <w:rFonts w:ascii="Calibri" w:hAnsi="Calibri"/>
      <w:sz w:val="22"/>
      <w:szCs w:val="22"/>
    </w:rPr>
  </w:style>
  <w:style w:type="character" w:customStyle="1" w:styleId="NoSpacingChar">
    <w:name w:val="No Spacing Char"/>
    <w:basedOn w:val="DefaultParagraphFont"/>
    <w:link w:val="NoSpacing"/>
    <w:uiPriority w:val="1"/>
    <w:rsid w:val="00E91DDC"/>
    <w:rPr>
      <w:rFonts w:ascii="Calibri" w:hAnsi="Calibri"/>
      <w:sz w:val="22"/>
      <w:szCs w:val="22"/>
    </w:rPr>
  </w:style>
  <w:style w:type="table" w:styleId="TableGrid">
    <w:name w:val="Table Grid"/>
    <w:basedOn w:val="TableNormal"/>
    <w:rsid w:val="00E91DDC"/>
    <w:rPr>
      <w:rFonts w:ascii="Open Sans" w:hAnsi="Open Sans"/>
    </w:rPr>
    <w:tblPr>
      <w:tblStyleRowBandSize w:val="1"/>
      <w:tblStyleColBandSize w:val="1"/>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tblStylePr w:type="firstRow">
      <w:rPr>
        <w:rFonts w:ascii="Open Sans" w:hAnsi="Open Sans"/>
        <w:sz w:val="20"/>
      </w:rPr>
    </w:tblStylePr>
    <w:tblStylePr w:type="lastRow">
      <w:rPr>
        <w:rFonts w:ascii="Tahoma" w:hAnsi="Tahoma"/>
        <w:sz w:val="20"/>
      </w:rPr>
    </w:tblStylePr>
    <w:tblStylePr w:type="firstCol">
      <w:rPr>
        <w:rFonts w:ascii="Tahoma" w:hAnsi="Tahoma"/>
        <w:sz w:val="20"/>
      </w:rPr>
    </w:tblStylePr>
    <w:tblStylePr w:type="lastCol">
      <w:rPr>
        <w:rFonts w:ascii="Tahoma" w:hAnsi="Tahoma"/>
        <w:sz w:val="20"/>
      </w:rPr>
    </w:tblStylePr>
    <w:tblStylePr w:type="band1Vert">
      <w:rPr>
        <w:rFonts w:ascii="Open Sans" w:hAnsi="Open Sans"/>
        <w:sz w:val="20"/>
      </w:rPr>
    </w:tblStylePr>
    <w:tblStylePr w:type="band2Vert">
      <w:rPr>
        <w:rFonts w:ascii="Tahoma" w:hAnsi="Tahoma"/>
        <w:sz w:val="20"/>
      </w:rPr>
    </w:tblStylePr>
    <w:tblStylePr w:type="band1Horz">
      <w:rPr>
        <w:rFonts w:ascii="Tahoma" w:hAnsi="Tahoma"/>
        <w:sz w:val="20"/>
      </w:rPr>
    </w:tblStylePr>
    <w:tblStylePr w:type="band2Horz">
      <w:rPr>
        <w:rFonts w:ascii="Open Sans" w:hAnsi="Open Sans"/>
        <w:sz w:val="20"/>
      </w:rPr>
    </w:tblStylePr>
    <w:tblStylePr w:type="neCell">
      <w:rPr>
        <w:rFonts w:ascii="Tahoma" w:hAnsi="Tahoma"/>
        <w:sz w:val="20"/>
      </w:rPr>
    </w:tblStylePr>
    <w:tblStylePr w:type="nwCell">
      <w:rPr>
        <w:rFonts w:ascii="Tahoma" w:hAnsi="Tahoma"/>
        <w:sz w:val="20"/>
      </w:rPr>
    </w:tblStylePr>
    <w:tblStylePr w:type="seCell">
      <w:rPr>
        <w:rFonts w:ascii="Tahoma" w:hAnsi="Tahoma"/>
        <w:sz w:val="20"/>
      </w:rPr>
    </w:tblStylePr>
    <w:tblStylePr w:type="swCell">
      <w:rPr>
        <w:rFonts w:ascii="Tahoma" w:hAnsi="Tahoma"/>
        <w:sz w:val="20"/>
      </w:rPr>
    </w:tblStylePr>
  </w:style>
  <w:style w:type="paragraph" w:styleId="ListParagraph">
    <w:name w:val="List Paragraph"/>
    <w:basedOn w:val="Normal"/>
    <w:uiPriority w:val="34"/>
    <w:rsid w:val="00E91DDC"/>
    <w:pPr>
      <w:spacing w:after="120"/>
      <w:ind w:left="720" w:right="432"/>
      <w:contextualSpacing/>
    </w:pPr>
  </w:style>
  <w:style w:type="character" w:customStyle="1" w:styleId="Heading1Char">
    <w:name w:val="Heading 1 Char"/>
    <w:aliases w:val="H1 Char"/>
    <w:basedOn w:val="DefaultParagraphFont"/>
    <w:link w:val="Heading1"/>
    <w:rsid w:val="00E91DDC"/>
    <w:rPr>
      <w:rFonts w:ascii="Open Sans" w:hAnsi="Open Sans"/>
      <w:b/>
      <w:bCs/>
      <w:smallCaps/>
      <w:color w:val="001465"/>
      <w:kern w:val="32"/>
      <w:sz w:val="36"/>
      <w:szCs w:val="28"/>
    </w:rPr>
  </w:style>
  <w:style w:type="paragraph" w:styleId="PlainText">
    <w:name w:val="Plain Text"/>
    <w:basedOn w:val="Normal"/>
    <w:link w:val="PlainTextChar"/>
    <w:uiPriority w:val="99"/>
    <w:unhideWhenUsed/>
    <w:rsid w:val="00E91DDC"/>
    <w:rPr>
      <w:rFonts w:ascii="Consolas" w:eastAsia="Calibri" w:hAnsi="Consolas"/>
      <w:sz w:val="21"/>
      <w:szCs w:val="21"/>
    </w:rPr>
  </w:style>
  <w:style w:type="character" w:customStyle="1" w:styleId="PlainTextChar">
    <w:name w:val="Plain Text Char"/>
    <w:basedOn w:val="DefaultParagraphFont"/>
    <w:link w:val="PlainText"/>
    <w:uiPriority w:val="99"/>
    <w:rsid w:val="00E91DDC"/>
    <w:rPr>
      <w:rFonts w:ascii="Consolas" w:eastAsia="Calibri" w:hAnsi="Consolas"/>
      <w:sz w:val="21"/>
      <w:szCs w:val="21"/>
    </w:rPr>
  </w:style>
  <w:style w:type="character" w:customStyle="1" w:styleId="BodyTextChar">
    <w:name w:val="Body Text Char"/>
    <w:basedOn w:val="DefaultParagraphFont"/>
    <w:link w:val="BodyText"/>
    <w:rsid w:val="00E91DDC"/>
    <w:rPr>
      <w:rFonts w:ascii="Open Sans" w:hAnsi="Open Sans"/>
      <w:sz w:val="22"/>
    </w:rPr>
  </w:style>
  <w:style w:type="paragraph" w:styleId="ListBullet3">
    <w:name w:val="List Bullet 3"/>
    <w:basedOn w:val="Normal"/>
    <w:autoRedefine/>
    <w:rsid w:val="00E91DDC"/>
    <w:pPr>
      <w:numPr>
        <w:ilvl w:val="2"/>
        <w:numId w:val="5"/>
      </w:numPr>
      <w:spacing w:after="60"/>
    </w:pPr>
    <w:rPr>
      <w:sz w:val="22"/>
    </w:rPr>
  </w:style>
  <w:style w:type="table" w:styleId="Table3Deffects1">
    <w:name w:val="Table 3D effects 1"/>
    <w:basedOn w:val="TableNormal"/>
    <w:rsid w:val="00E91DDC"/>
    <w:tblPr/>
    <w:tcPr>
      <w:shd w:val="solid" w:color="C0C0C0" w:fill="FFFFFF"/>
    </w:tcPr>
    <w:tblStylePr w:type="firstRow">
      <w:rPr>
        <w:b/>
        <w:bCs/>
        <w:color w:val="800080"/>
      </w:rPr>
      <w:tblPr/>
      <w:tcPr>
        <w:tcBorders>
          <w:bottom w:val="single" w:sz="6" w:space="0" w:color="808080"/>
        </w:tcBorders>
      </w:tcPr>
    </w:tblStylePr>
    <w:tblStylePr w:type="lastRow">
      <w:tblPr/>
      <w:tcPr>
        <w:tcBorders>
          <w:top w:val="single" w:sz="6" w:space="0" w:color="FFFFFF"/>
        </w:tcBorders>
      </w:tcPr>
    </w:tblStylePr>
    <w:tblStylePr w:type="firstCol">
      <w:rPr>
        <w:b/>
        <w:bCs/>
      </w:rPr>
      <w:tblPr/>
      <w:tcPr>
        <w:tcBorders>
          <w:right w:val="single" w:sz="6" w:space="0" w:color="808080"/>
        </w:tcBorders>
      </w:tcPr>
    </w:tblStylePr>
    <w:tblStylePr w:type="lastCol">
      <w:tblPr/>
      <w:tcPr>
        <w:tcBorders>
          <w:left w:val="single" w:sz="6" w:space="0" w:color="FFFFFF"/>
        </w:tcBorders>
      </w:tcPr>
    </w:tblStylePr>
    <w:tblStylePr w:type="neCell">
      <w:tblPr/>
      <w:tcPr>
        <w:tcBorders>
          <w:left w:val="none" w:sz="0" w:space="0" w:color="auto"/>
          <w:bottom w:val="none" w:sz="0" w:space="0" w:color="auto"/>
        </w:tcBorders>
      </w:tcPr>
    </w:tblStylePr>
    <w:tblStylePr w:type="nwCell">
      <w:tblPr/>
      <w:tcPr>
        <w:tcBorders>
          <w:bottom w:val="none" w:sz="0" w:space="0" w:color="auto"/>
          <w:right w:val="none" w:sz="0" w:space="0" w:color="auto"/>
        </w:tcBorders>
      </w:tcPr>
    </w:tblStylePr>
    <w:tblStylePr w:type="seCell">
      <w:tblPr/>
      <w:tcPr>
        <w:tcBorders>
          <w:top w:val="none" w:sz="0" w:space="0" w:color="auto"/>
          <w:left w:val="none" w:sz="0" w:space="0" w:color="auto"/>
        </w:tcBorders>
      </w:tcPr>
    </w:tblStylePr>
    <w:tblStylePr w:type="swCell">
      <w:rPr>
        <w:color w:val="000080"/>
      </w:rPr>
      <w:tblPr/>
      <w:tcPr>
        <w:tcBorders>
          <w:top w:val="none" w:sz="0" w:space="0" w:color="auto"/>
          <w:right w:val="none" w:sz="0" w:space="0" w:color="auto"/>
        </w:tcBorders>
      </w:tcPr>
    </w:tblStylePr>
  </w:style>
  <w:style w:type="numbering" w:customStyle="1" w:styleId="ListBullets">
    <w:name w:val="ListBullets"/>
    <w:basedOn w:val="NoList"/>
    <w:uiPriority w:val="99"/>
    <w:rsid w:val="00E91DDC"/>
    <w:pPr>
      <w:numPr>
        <w:numId w:val="3"/>
      </w:numPr>
    </w:pPr>
  </w:style>
  <w:style w:type="numbering" w:customStyle="1" w:styleId="ListNumbers">
    <w:name w:val="List Numbers"/>
    <w:basedOn w:val="ListBullets"/>
    <w:uiPriority w:val="99"/>
    <w:rsid w:val="00E91DDC"/>
    <w:pPr>
      <w:numPr>
        <w:numId w:val="4"/>
      </w:numPr>
    </w:pPr>
  </w:style>
  <w:style w:type="paragraph" w:styleId="ListBullet4">
    <w:name w:val="List Bullet 4"/>
    <w:basedOn w:val="Normal"/>
    <w:autoRedefine/>
    <w:rsid w:val="00E91DDC"/>
    <w:pPr>
      <w:numPr>
        <w:ilvl w:val="3"/>
        <w:numId w:val="5"/>
      </w:numPr>
      <w:spacing w:after="60"/>
    </w:pPr>
    <w:rPr>
      <w:sz w:val="22"/>
    </w:rPr>
  </w:style>
  <w:style w:type="paragraph" w:styleId="ListBullet5">
    <w:name w:val="List Bullet 5"/>
    <w:basedOn w:val="Normal"/>
    <w:autoRedefine/>
    <w:rsid w:val="00E91DDC"/>
    <w:pPr>
      <w:numPr>
        <w:ilvl w:val="4"/>
        <w:numId w:val="5"/>
      </w:numPr>
      <w:spacing w:after="60"/>
    </w:pPr>
    <w:rPr>
      <w:sz w:val="22"/>
      <w:szCs w:val="24"/>
    </w:rPr>
  </w:style>
  <w:style w:type="paragraph" w:styleId="ListNumber">
    <w:name w:val="List Number"/>
    <w:basedOn w:val="Normal"/>
    <w:autoRedefine/>
    <w:qFormat/>
    <w:rsid w:val="00E91DDC"/>
    <w:pPr>
      <w:numPr>
        <w:numId w:val="4"/>
      </w:numPr>
      <w:spacing w:before="60" w:after="60"/>
    </w:pPr>
    <w:rPr>
      <w:sz w:val="22"/>
    </w:rPr>
  </w:style>
  <w:style w:type="paragraph" w:styleId="ListNumber2">
    <w:name w:val="List Number 2"/>
    <w:basedOn w:val="Normal"/>
    <w:autoRedefine/>
    <w:rsid w:val="00E91DDC"/>
    <w:pPr>
      <w:numPr>
        <w:ilvl w:val="1"/>
        <w:numId w:val="4"/>
      </w:numPr>
      <w:spacing w:after="60"/>
    </w:pPr>
    <w:rPr>
      <w:sz w:val="22"/>
    </w:rPr>
  </w:style>
  <w:style w:type="paragraph" w:styleId="ListNumber3">
    <w:name w:val="List Number 3"/>
    <w:basedOn w:val="Normal"/>
    <w:autoRedefine/>
    <w:rsid w:val="00E91DDC"/>
    <w:pPr>
      <w:numPr>
        <w:ilvl w:val="2"/>
        <w:numId w:val="4"/>
      </w:numPr>
      <w:spacing w:after="60"/>
    </w:pPr>
    <w:rPr>
      <w:sz w:val="22"/>
    </w:rPr>
  </w:style>
  <w:style w:type="paragraph" w:styleId="ListNumber4">
    <w:name w:val="List Number 4"/>
    <w:basedOn w:val="Normal"/>
    <w:autoRedefine/>
    <w:rsid w:val="00E91DDC"/>
    <w:pPr>
      <w:numPr>
        <w:ilvl w:val="3"/>
        <w:numId w:val="4"/>
      </w:numPr>
      <w:spacing w:after="60"/>
    </w:pPr>
    <w:rPr>
      <w:sz w:val="22"/>
    </w:rPr>
  </w:style>
  <w:style w:type="paragraph" w:styleId="ListNumber5">
    <w:name w:val="List Number 5"/>
    <w:basedOn w:val="Normal"/>
    <w:autoRedefine/>
    <w:rsid w:val="00E91DDC"/>
    <w:pPr>
      <w:numPr>
        <w:ilvl w:val="4"/>
        <w:numId w:val="4"/>
      </w:numPr>
      <w:spacing w:after="60"/>
    </w:pPr>
    <w:rPr>
      <w:sz w:val="22"/>
    </w:rPr>
  </w:style>
  <w:style w:type="character" w:customStyle="1" w:styleId="CrossReference">
    <w:name w:val="CrossReference"/>
    <w:basedOn w:val="DefaultParagraphFont"/>
    <w:uiPriority w:val="1"/>
    <w:qFormat/>
    <w:rsid w:val="00E91DDC"/>
    <w:rPr>
      <w:b/>
      <w:i/>
      <w:color w:val="auto"/>
    </w:rPr>
  </w:style>
  <w:style w:type="paragraph" w:customStyle="1" w:styleId="RevisionBlockValues">
    <w:name w:val="Revision Block Values"/>
    <w:basedOn w:val="Normal"/>
    <w:rsid w:val="00E91DDC"/>
    <w:pPr>
      <w:jc w:val="right"/>
    </w:pPr>
    <w:rPr>
      <w:bCs/>
      <w:sz w:val="24"/>
      <w:szCs w:val="24"/>
    </w:rPr>
  </w:style>
  <w:style w:type="paragraph" w:customStyle="1" w:styleId="TitleSub-title">
    <w:name w:val="Title Sub-title"/>
    <w:basedOn w:val="Normal"/>
    <w:rsid w:val="00E91DDC"/>
    <w:pPr>
      <w:jc w:val="center"/>
    </w:pPr>
    <w:rPr>
      <w:b/>
      <w:bCs/>
      <w:i/>
      <w:color w:val="001465"/>
      <w:sz w:val="36"/>
      <w:szCs w:val="36"/>
    </w:rPr>
  </w:style>
  <w:style w:type="paragraph" w:customStyle="1" w:styleId="ContactInfoBlock">
    <w:name w:val="Contact Info Block"/>
    <w:basedOn w:val="Normal"/>
    <w:rsid w:val="00E91DDC"/>
    <w:pPr>
      <w:jc w:val="right"/>
    </w:pPr>
    <w:rPr>
      <w:b/>
    </w:rPr>
  </w:style>
  <w:style w:type="paragraph" w:customStyle="1" w:styleId="PlainHeading1">
    <w:name w:val="Plain Heading 1"/>
    <w:basedOn w:val="Heading1"/>
    <w:next w:val="BodyText"/>
    <w:qFormat/>
    <w:rsid w:val="00E91DDC"/>
    <w:pPr>
      <w:numPr>
        <w:numId w:val="0"/>
      </w:numPr>
    </w:pPr>
  </w:style>
  <w:style w:type="paragraph" w:customStyle="1" w:styleId="PlainHeading2">
    <w:name w:val="Plain Heading 2"/>
    <w:basedOn w:val="Heading2"/>
    <w:next w:val="BodyText"/>
    <w:qFormat/>
    <w:rsid w:val="00E91DDC"/>
    <w:pPr>
      <w:numPr>
        <w:ilvl w:val="0"/>
        <w:numId w:val="0"/>
      </w:numPr>
    </w:pPr>
  </w:style>
  <w:style w:type="paragraph" w:customStyle="1" w:styleId="PlainHeading3">
    <w:name w:val="Plain Heading 3"/>
    <w:basedOn w:val="Heading3"/>
    <w:next w:val="BodyText"/>
    <w:qFormat/>
    <w:rsid w:val="00E91DDC"/>
    <w:pPr>
      <w:numPr>
        <w:ilvl w:val="0"/>
        <w:numId w:val="0"/>
      </w:numPr>
      <w:ind w:left="288"/>
    </w:pPr>
  </w:style>
  <w:style w:type="paragraph" w:customStyle="1" w:styleId="PlainHeading4">
    <w:name w:val="Plain Heading 4"/>
    <w:basedOn w:val="Heading4"/>
    <w:next w:val="BodyText"/>
    <w:qFormat/>
    <w:rsid w:val="00E91DDC"/>
    <w:pPr>
      <w:numPr>
        <w:ilvl w:val="0"/>
        <w:numId w:val="0"/>
      </w:numPr>
      <w:ind w:left="288"/>
    </w:pPr>
  </w:style>
  <w:style w:type="numbering" w:customStyle="1" w:styleId="ListTiered">
    <w:name w:val="List Tiered"/>
    <w:basedOn w:val="ListNumbers"/>
    <w:uiPriority w:val="99"/>
    <w:rsid w:val="00E91DDC"/>
    <w:pPr>
      <w:numPr>
        <w:numId w:val="6"/>
      </w:numPr>
    </w:pPr>
  </w:style>
  <w:style w:type="paragraph" w:styleId="List">
    <w:name w:val="List"/>
    <w:aliases w:val="List Tier"/>
    <w:basedOn w:val="Normal"/>
    <w:qFormat/>
    <w:rsid w:val="00E91DDC"/>
    <w:pPr>
      <w:numPr>
        <w:numId w:val="7"/>
      </w:numPr>
      <w:spacing w:before="60" w:after="60"/>
    </w:pPr>
    <w:rPr>
      <w:sz w:val="22"/>
    </w:rPr>
  </w:style>
  <w:style w:type="paragraph" w:styleId="List2">
    <w:name w:val="List 2"/>
    <w:aliases w:val="List Tier 2"/>
    <w:basedOn w:val="Normal"/>
    <w:rsid w:val="00E91DDC"/>
    <w:pPr>
      <w:numPr>
        <w:ilvl w:val="1"/>
        <w:numId w:val="7"/>
      </w:numPr>
      <w:spacing w:after="60"/>
    </w:pPr>
    <w:rPr>
      <w:sz w:val="22"/>
    </w:rPr>
  </w:style>
  <w:style w:type="paragraph" w:styleId="List3">
    <w:name w:val="List 3"/>
    <w:aliases w:val="List Tier 3"/>
    <w:basedOn w:val="Normal"/>
    <w:rsid w:val="00E91DDC"/>
    <w:pPr>
      <w:numPr>
        <w:ilvl w:val="2"/>
        <w:numId w:val="7"/>
      </w:numPr>
      <w:tabs>
        <w:tab w:val="left" w:pos="2160"/>
      </w:tabs>
      <w:spacing w:after="60"/>
    </w:pPr>
    <w:rPr>
      <w:sz w:val="22"/>
    </w:rPr>
  </w:style>
  <w:style w:type="paragraph" w:styleId="List4">
    <w:name w:val="List 4"/>
    <w:aliases w:val="List Tier 4"/>
    <w:basedOn w:val="Normal"/>
    <w:rsid w:val="00E91DDC"/>
    <w:pPr>
      <w:numPr>
        <w:ilvl w:val="3"/>
        <w:numId w:val="7"/>
      </w:numPr>
      <w:spacing w:after="60"/>
    </w:pPr>
    <w:rPr>
      <w:sz w:val="22"/>
    </w:rPr>
  </w:style>
  <w:style w:type="paragraph" w:styleId="List5">
    <w:name w:val="List 5"/>
    <w:basedOn w:val="Normal"/>
    <w:rsid w:val="00E91DDC"/>
    <w:pPr>
      <w:numPr>
        <w:ilvl w:val="4"/>
        <w:numId w:val="7"/>
      </w:numPr>
      <w:spacing w:after="60"/>
    </w:pPr>
    <w:rPr>
      <w:sz w:val="22"/>
    </w:rPr>
  </w:style>
  <w:style w:type="paragraph" w:customStyle="1" w:styleId="QuoteText">
    <w:name w:val="Quote Text"/>
    <w:basedOn w:val="BodyText"/>
    <w:qFormat/>
    <w:rsid w:val="00E91DDC"/>
    <w:pPr>
      <w:spacing w:before="60" w:after="60"/>
      <w:ind w:left="720" w:right="720"/>
      <w:contextualSpacing/>
    </w:pPr>
    <w:rPr>
      <w:i/>
    </w:rPr>
  </w:style>
  <w:style w:type="table" w:customStyle="1" w:styleId="NetCraftsmenBands">
    <w:name w:val="NetCraftsmen Bands"/>
    <w:basedOn w:val="TableNormal"/>
    <w:uiPriority w:val="99"/>
    <w:rsid w:val="00E91DDC"/>
    <w:rPr>
      <w:rFonts w:asciiTheme="minorHAnsi" w:hAnsiTheme="minorHAnsi"/>
      <w:sz w:val="22"/>
    </w:rPr>
    <w:tblPr>
      <w:tblStyleRowBandSize w:val="1"/>
      <w:tblStyleColBandSize w:val="1"/>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trPr>
      <w:jc w:val="center"/>
    </w:trPr>
    <w:tblStylePr w:type="firstRow">
      <w:pPr>
        <w:keepNext w:val="0"/>
        <w:keepLines w:val="0"/>
        <w:pageBreakBefore w:val="0"/>
        <w:widowControl/>
        <w:suppressLineNumbers w:val="0"/>
        <w:suppressAutoHyphens w:val="0"/>
        <w:wordWrap/>
        <w:spacing w:beforeLines="0" w:beforeAutospacing="0" w:afterLines="0" w:afterAutospacing="0" w:line="240" w:lineRule="auto"/>
        <w:ind w:leftChars="0" w:left="0" w:rightChars="0" w:right="0" w:firstLineChars="0" w:firstLine="0"/>
        <w:contextualSpacing w:val="0"/>
      </w:pPr>
      <w:rPr>
        <w:rFonts w:ascii="Open Sans" w:hAnsi="Open Sans"/>
        <w:b w:val="0"/>
        <w:color w:val="F2F2F2" w:themeColor="background1" w:themeShade="F2"/>
        <w:sz w:val="20"/>
      </w:rPr>
      <w:tblPr/>
      <w:tcPr>
        <w:shd w:val="clear" w:color="auto" w:fill="001465"/>
      </w:tcPr>
    </w:tblStylePr>
    <w:tblStylePr w:type="lastRow">
      <w:rPr>
        <w:rFonts w:ascii="Tahoma" w:hAnsi="Tahoma"/>
        <w:sz w:val="20"/>
      </w:rPr>
    </w:tblStylePr>
    <w:tblStylePr w:type="firstCol">
      <w:rPr>
        <w:rFonts w:ascii="Tahoma" w:hAnsi="Tahoma"/>
        <w:sz w:val="20"/>
      </w:rPr>
    </w:tblStylePr>
    <w:tblStylePr w:type="lastCol">
      <w:rPr>
        <w:rFonts w:ascii="Tahoma" w:hAnsi="Tahoma"/>
        <w:sz w:val="20"/>
      </w:rPr>
    </w:tblStylePr>
    <w:tblStylePr w:type="band1Vert">
      <w:rPr>
        <w:rFonts w:ascii="Tahoma" w:hAnsi="Tahoma"/>
        <w:sz w:val="20"/>
      </w:rPr>
    </w:tblStylePr>
    <w:tblStylePr w:type="band2Vert">
      <w:rPr>
        <w:rFonts w:ascii="Tahoma" w:hAnsi="Tahoma"/>
        <w:sz w:val="20"/>
      </w:rPr>
    </w:tblStylePr>
    <w:tblStylePr w:type="band1Horz">
      <w:rPr>
        <w:rFonts w:ascii="Open Sans" w:hAnsi="Open Sans"/>
        <w:sz w:val="20"/>
      </w:rPr>
      <w:tblPr/>
      <w:tcPr>
        <w:shd w:val="clear" w:color="auto" w:fill="D9D9D9" w:themeFill="background1" w:themeFillShade="D9"/>
      </w:tcPr>
    </w:tblStylePr>
    <w:tblStylePr w:type="band2Horz">
      <w:rPr>
        <w:rFonts w:ascii="Open Sans" w:hAnsi="Open Sans"/>
        <w:sz w:val="20"/>
      </w:rPr>
    </w:tblStylePr>
    <w:tblStylePr w:type="neCell">
      <w:rPr>
        <w:rFonts w:ascii="Tahoma" w:hAnsi="Tahoma"/>
        <w:sz w:val="20"/>
      </w:rPr>
    </w:tblStylePr>
    <w:tblStylePr w:type="nwCell">
      <w:rPr>
        <w:rFonts w:ascii="Tahoma" w:hAnsi="Tahoma"/>
        <w:sz w:val="20"/>
      </w:rPr>
    </w:tblStylePr>
    <w:tblStylePr w:type="seCell">
      <w:rPr>
        <w:rFonts w:ascii="Tahoma" w:hAnsi="Tahoma"/>
        <w:sz w:val="20"/>
      </w:rPr>
      <w:tblPr>
        <w:jc w:val="center"/>
      </w:tblPr>
      <w:trPr>
        <w:jc w:val="center"/>
      </w:trPr>
    </w:tblStylePr>
    <w:tblStylePr w:type="swCell">
      <w:rPr>
        <w:rFonts w:ascii="Tahoma" w:hAnsi="Tahoma"/>
        <w:sz w:val="20"/>
      </w:rPr>
    </w:tblStylePr>
  </w:style>
  <w:style w:type="table" w:customStyle="1" w:styleId="NetCraftsmenBasic">
    <w:name w:val="NetCraftsmen Basic"/>
    <w:basedOn w:val="TableGrid"/>
    <w:uiPriority w:val="99"/>
    <w:rsid w:val="00E91DDC"/>
    <w:tblPr>
      <w:jc w:val="center"/>
    </w:tblPr>
    <w:trPr>
      <w:jc w:val="center"/>
    </w:trPr>
    <w:tblStylePr w:type="firstRow">
      <w:pPr>
        <w:keepNext w:val="0"/>
        <w:keepLines w:val="0"/>
        <w:pageBreakBefore w:val="0"/>
        <w:widowControl/>
        <w:suppressLineNumbers w:val="0"/>
        <w:suppressAutoHyphens w:val="0"/>
        <w:wordWrap/>
        <w:spacing w:beforeLines="0" w:beforeAutospacing="0" w:afterLines="0" w:afterAutospacing="0" w:line="240" w:lineRule="auto"/>
        <w:ind w:leftChars="0" w:left="0" w:rightChars="0" w:right="0" w:firstLineChars="0" w:firstLine="0"/>
        <w:contextualSpacing w:val="0"/>
      </w:pPr>
      <w:rPr>
        <w:rFonts w:ascii="Open Sans" w:hAnsi="Open Sans"/>
        <w:b/>
        <w:color w:val="F2F2F2" w:themeColor="background1" w:themeShade="F2"/>
        <w:sz w:val="20"/>
      </w:rPr>
      <w:tblPr/>
      <w:tcPr>
        <w:shd w:val="clear" w:color="auto" w:fill="001465"/>
      </w:tcPr>
    </w:tblStylePr>
    <w:tblStylePr w:type="lastRow">
      <w:rPr>
        <w:rFonts w:ascii="Open Sans" w:hAnsi="Open Sans"/>
        <w:b w:val="0"/>
        <w:sz w:val="20"/>
      </w:rPr>
    </w:tblStylePr>
    <w:tblStylePr w:type="firstCol">
      <w:rPr>
        <w:rFonts w:ascii="Open Sans" w:hAnsi="Open Sans"/>
        <w:sz w:val="20"/>
      </w:rPr>
    </w:tblStylePr>
    <w:tblStylePr w:type="lastCol">
      <w:rPr>
        <w:rFonts w:ascii="Open Sans" w:hAnsi="Open Sans"/>
        <w:sz w:val="20"/>
      </w:rPr>
    </w:tblStylePr>
    <w:tblStylePr w:type="band1Vert">
      <w:rPr>
        <w:rFonts w:ascii="Open Sans" w:hAnsi="Open Sans"/>
        <w:sz w:val="20"/>
      </w:rPr>
    </w:tblStylePr>
    <w:tblStylePr w:type="band2Vert">
      <w:rPr>
        <w:rFonts w:ascii="Open Sans" w:hAnsi="Open Sans"/>
        <w:sz w:val="20"/>
      </w:rPr>
    </w:tblStylePr>
    <w:tblStylePr w:type="band1Horz">
      <w:rPr>
        <w:rFonts w:ascii="Open Sans" w:hAnsi="Open Sans"/>
        <w:sz w:val="20"/>
      </w:rPr>
    </w:tblStylePr>
    <w:tblStylePr w:type="band2Horz">
      <w:rPr>
        <w:rFonts w:ascii="Open Sans" w:hAnsi="Open Sans"/>
        <w:sz w:val="20"/>
      </w:rPr>
    </w:tblStylePr>
    <w:tblStylePr w:type="neCell">
      <w:rPr>
        <w:rFonts w:ascii="Open Sans" w:hAnsi="Open Sans"/>
        <w:sz w:val="20"/>
        <w:szCs w:val="20"/>
      </w:rPr>
    </w:tblStylePr>
    <w:tblStylePr w:type="nwCell">
      <w:rPr>
        <w:rFonts w:ascii="Open Sans" w:hAnsi="Open Sans"/>
        <w:sz w:val="20"/>
      </w:rPr>
    </w:tblStylePr>
    <w:tblStylePr w:type="seCell">
      <w:rPr>
        <w:rFonts w:ascii="Tahoma" w:hAnsi="Tahoma"/>
        <w:sz w:val="20"/>
      </w:rPr>
      <w:tblPr>
        <w:jc w:val="center"/>
      </w:tblPr>
      <w:trPr>
        <w:jc w:val="center"/>
      </w:trPr>
    </w:tblStylePr>
    <w:tblStylePr w:type="swCell">
      <w:rPr>
        <w:rFonts w:ascii="Tahoma" w:hAnsi="Tahoma"/>
        <w:sz w:val="20"/>
      </w:rPr>
    </w:tblStylePr>
  </w:style>
  <w:style w:type="table" w:customStyle="1" w:styleId="NetCraftsmenBorderless">
    <w:name w:val="NetCraftsmen Borderless"/>
    <w:basedOn w:val="TableNormal"/>
    <w:uiPriority w:val="99"/>
    <w:rsid w:val="00E91DDC"/>
    <w:rPr>
      <w:rFonts w:asciiTheme="minorHAnsi" w:hAnsiTheme="minorHAnsi"/>
    </w:rPr>
    <w:tblPr>
      <w:jc w:val="center"/>
    </w:tblPr>
    <w:trPr>
      <w:jc w:val="center"/>
    </w:trPr>
  </w:style>
  <w:style w:type="table" w:customStyle="1" w:styleId="NetCraftsmenCategory">
    <w:name w:val="NetCraftsmen Category"/>
    <w:basedOn w:val="NetCraftsmenBasic"/>
    <w:uiPriority w:val="99"/>
    <w:rsid w:val="00E91DDC"/>
    <w:tblPr/>
    <w:tblStylePr w:type="firstRow">
      <w:pPr>
        <w:keepNext w:val="0"/>
        <w:keepLines w:val="0"/>
        <w:pageBreakBefore w:val="0"/>
        <w:widowControl/>
        <w:suppressLineNumbers w:val="0"/>
        <w:suppressAutoHyphens w:val="0"/>
        <w:wordWrap/>
        <w:spacing w:beforeLines="0" w:beforeAutospacing="0" w:afterLines="0" w:afterAutospacing="0" w:line="240" w:lineRule="auto"/>
        <w:ind w:leftChars="0" w:left="0" w:rightChars="0" w:right="0" w:firstLineChars="0" w:firstLine="0"/>
        <w:contextualSpacing w:val="0"/>
      </w:pPr>
      <w:rPr>
        <w:rFonts w:ascii="Open Sans" w:hAnsi="Open Sans"/>
        <w:b/>
        <w:color w:val="F2F2F2" w:themeColor="background1" w:themeShade="F2"/>
        <w:sz w:val="20"/>
      </w:rPr>
      <w:tblPr/>
      <w:tcPr>
        <w:shd w:val="clear" w:color="auto" w:fill="001465"/>
      </w:tcPr>
    </w:tblStylePr>
    <w:tblStylePr w:type="lastRow">
      <w:rPr>
        <w:rFonts w:ascii="Tahoma" w:hAnsi="Tahoma"/>
        <w:b w:val="0"/>
        <w:sz w:val="20"/>
      </w:rPr>
    </w:tblStylePr>
    <w:tblStylePr w:type="firstCol">
      <w:rPr>
        <w:rFonts w:ascii="Open Sans" w:hAnsi="Open Sans"/>
        <w:b/>
        <w:sz w:val="20"/>
      </w:rPr>
      <w:tblPr/>
      <w:tcPr>
        <w:shd w:val="clear" w:color="auto" w:fill="E6E6E6"/>
      </w:tcPr>
    </w:tblStylePr>
    <w:tblStylePr w:type="lastCol">
      <w:rPr>
        <w:rFonts w:ascii="Tahoma" w:hAnsi="Tahoma"/>
        <w:sz w:val="20"/>
      </w:rPr>
    </w:tblStylePr>
    <w:tblStylePr w:type="band1Vert">
      <w:rPr>
        <w:rFonts w:ascii="Open Sans" w:hAnsi="Open Sans"/>
        <w:sz w:val="20"/>
      </w:rPr>
    </w:tblStylePr>
    <w:tblStylePr w:type="band2Vert">
      <w:rPr>
        <w:rFonts w:ascii="Open Sans" w:hAnsi="Open Sans"/>
        <w:sz w:val="20"/>
      </w:rPr>
    </w:tblStylePr>
    <w:tblStylePr w:type="band1Horz">
      <w:rPr>
        <w:rFonts w:ascii="Tahoma" w:hAnsi="Tahoma"/>
        <w:sz w:val="20"/>
      </w:rPr>
    </w:tblStylePr>
    <w:tblStylePr w:type="band2Horz">
      <w:rPr>
        <w:rFonts w:ascii="Tahoma" w:hAnsi="Tahoma"/>
        <w:sz w:val="20"/>
      </w:rPr>
    </w:tblStylePr>
    <w:tblStylePr w:type="neCell">
      <w:rPr>
        <w:rFonts w:ascii="Tahoma" w:hAnsi="Tahoma"/>
        <w:sz w:val="20"/>
        <w:szCs w:val="20"/>
      </w:rPr>
    </w:tblStylePr>
    <w:tblStylePr w:type="nwCell">
      <w:rPr>
        <w:rFonts w:ascii="Tahoma" w:hAnsi="Tahoma"/>
        <w:sz w:val="20"/>
      </w:rPr>
    </w:tblStylePr>
    <w:tblStylePr w:type="seCell">
      <w:rPr>
        <w:rFonts w:ascii="Tahoma" w:hAnsi="Tahoma"/>
        <w:sz w:val="20"/>
      </w:rPr>
      <w:tblPr>
        <w:jc w:val="center"/>
      </w:tblPr>
      <w:trPr>
        <w:jc w:val="center"/>
      </w:trPr>
    </w:tblStylePr>
    <w:tblStylePr w:type="swCell">
      <w:rPr>
        <w:rFonts w:ascii="Tahoma" w:hAnsi="Tahoma"/>
        <w:sz w:val="20"/>
      </w:rPr>
    </w:tblStylePr>
  </w:style>
  <w:style w:type="table" w:customStyle="1" w:styleId="NetCraftsmenNoHeading">
    <w:name w:val="NetCraftsmen No Heading"/>
    <w:basedOn w:val="TableNormal"/>
    <w:uiPriority w:val="99"/>
    <w:rsid w:val="00E91DDC"/>
    <w:rPr>
      <w:rFonts w:ascii="Open Sans" w:hAnsi="Open Sans"/>
    </w:rPr>
    <w:tblPr>
      <w:tblStyleColBandSize w:val="1"/>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rPr>
      <w:jc w:val="center"/>
    </w:trPr>
    <w:tblStylePr w:type="firstCol">
      <w:rPr>
        <w:rFonts w:ascii="Open Sans" w:hAnsi="Open Sans"/>
        <w:b/>
        <w:color w:val="FFFFFF" w:themeColor="background1"/>
        <w:sz w:val="20"/>
      </w:rPr>
      <w:tblPr/>
      <w:tcPr>
        <w:shd w:val="clear" w:color="auto" w:fill="001465"/>
      </w:tcPr>
    </w:tblStylePr>
    <w:tblStylePr w:type="lastCol">
      <w:rPr>
        <w:rFonts w:asciiTheme="minorHAnsi" w:hAnsiTheme="minorHAnsi"/>
        <w:sz w:val="22"/>
      </w:rPr>
      <w:tblPr/>
      <w:tcPr>
        <w:tcW w:w="3300" w:type="pct"/>
      </w:tcPr>
    </w:tblStylePr>
    <w:tblStylePr w:type="band1Vert">
      <w:rPr>
        <w:rFonts w:ascii="Open Sans" w:hAnsi="Open Sans"/>
        <w:sz w:val="20"/>
      </w:rPr>
    </w:tblStylePr>
    <w:tblStylePr w:type="band2Vert">
      <w:rPr>
        <w:rFonts w:ascii="Open Sans" w:hAnsi="Open Sans"/>
        <w:sz w:val="20"/>
      </w:rPr>
    </w:tblStylePr>
  </w:style>
  <w:style w:type="table" w:customStyle="1" w:styleId="CNCBasic">
    <w:name w:val="CNC Basic"/>
    <w:basedOn w:val="TableGrid"/>
    <w:uiPriority w:val="99"/>
    <w:rsid w:val="00B46214"/>
    <w:rPr>
      <w:rFonts w:asciiTheme="minorHAnsi" w:hAnsiTheme="minorHAnsi"/>
      <w:sz w:val="22"/>
    </w:rPr>
    <w:tblPr>
      <w:jc w:val="center"/>
    </w:tblPr>
    <w:trPr>
      <w:jc w:val="center"/>
    </w:trPr>
    <w:tblStylePr w:type="firstRow">
      <w:pPr>
        <w:keepNext w:val="0"/>
        <w:keepLines w:val="0"/>
        <w:pageBreakBefore w:val="0"/>
        <w:widowControl/>
        <w:suppressLineNumbers w:val="0"/>
        <w:suppressAutoHyphens w:val="0"/>
        <w:wordWrap/>
        <w:spacing w:beforeLines="0" w:beforeAutospacing="0" w:afterLines="0" w:afterAutospacing="0" w:line="240" w:lineRule="auto"/>
        <w:ind w:leftChars="0" w:left="0" w:rightChars="0" w:right="0" w:firstLineChars="0" w:firstLine="0"/>
        <w:contextualSpacing w:val="0"/>
      </w:pPr>
      <w:rPr>
        <w:rFonts w:asciiTheme="minorHAnsi" w:hAnsiTheme="minorHAnsi"/>
        <w:b/>
        <w:color w:val="D9D9D9" w:themeColor="background1" w:themeShade="D9"/>
        <w:sz w:val="22"/>
      </w:rPr>
      <w:tblPr/>
      <w:trPr>
        <w:tblHeader/>
      </w:trPr>
      <w:tcPr>
        <w:tcBorders>
          <w:top w:val="single" w:sz="4" w:space="0" w:color="000000"/>
          <w:left w:val="single" w:sz="4" w:space="0" w:color="000000"/>
          <w:bottom w:val="single" w:sz="4" w:space="0" w:color="000000"/>
          <w:right w:val="single" w:sz="4" w:space="0" w:color="000000"/>
          <w:insideH w:val="nil"/>
          <w:insideV w:val="single" w:sz="4" w:space="0" w:color="000000"/>
          <w:tl2br w:val="nil"/>
          <w:tr2bl w:val="nil"/>
        </w:tcBorders>
        <w:shd w:val="clear" w:color="auto" w:fill="193A77"/>
      </w:tcPr>
    </w:tblStylePr>
    <w:tblStylePr w:type="lastRow">
      <w:rPr>
        <w:rFonts w:ascii="Tahoma" w:hAnsi="Tahoma"/>
        <w:sz w:val="20"/>
      </w:rPr>
    </w:tblStylePr>
    <w:tblStylePr w:type="firstCol">
      <w:rPr>
        <w:rFonts w:ascii="Tahoma" w:hAnsi="Tahoma"/>
        <w:sz w:val="20"/>
      </w:rPr>
    </w:tblStylePr>
    <w:tblStylePr w:type="lastCol">
      <w:rPr>
        <w:rFonts w:ascii="Tahoma" w:hAnsi="Tahoma"/>
        <w:sz w:val="20"/>
      </w:rPr>
    </w:tblStylePr>
    <w:tblStylePr w:type="band1Vert">
      <w:rPr>
        <w:rFonts w:ascii="Tahoma" w:hAnsi="Tahoma"/>
        <w:sz w:val="20"/>
      </w:rPr>
    </w:tblStylePr>
    <w:tblStylePr w:type="band2Vert">
      <w:rPr>
        <w:rFonts w:ascii="Tahoma" w:hAnsi="Tahoma"/>
        <w:sz w:val="20"/>
      </w:rPr>
    </w:tblStylePr>
    <w:tblStylePr w:type="band1Horz">
      <w:rPr>
        <w:rFonts w:ascii="Tahoma" w:hAnsi="Tahoma"/>
        <w:sz w:val="20"/>
      </w:rPr>
    </w:tblStylePr>
    <w:tblStylePr w:type="band2Horz">
      <w:rPr>
        <w:rFonts w:ascii="Tahoma" w:hAnsi="Tahoma"/>
        <w:sz w:val="20"/>
      </w:rPr>
    </w:tblStylePr>
    <w:tblStylePr w:type="neCell">
      <w:rPr>
        <w:rFonts w:ascii="Tahoma" w:hAnsi="Tahoma"/>
        <w:sz w:val="20"/>
      </w:rPr>
    </w:tblStylePr>
    <w:tblStylePr w:type="nwCell">
      <w:rPr>
        <w:rFonts w:ascii="Tahoma" w:hAnsi="Tahoma"/>
        <w:sz w:val="20"/>
      </w:rPr>
    </w:tblStylePr>
    <w:tblStylePr w:type="seCell">
      <w:rPr>
        <w:rFonts w:ascii="Tahoma" w:hAnsi="Tahoma"/>
        <w:sz w:val="20"/>
      </w:rPr>
      <w:tblPr>
        <w:jc w:val="center"/>
      </w:tblPr>
      <w:trPr>
        <w:jc w:val="center"/>
      </w:trPr>
    </w:tblStylePr>
    <w:tblStylePr w:type="swCell">
      <w:rPr>
        <w:rFonts w:ascii="Tahoma" w:hAnsi="Tahoma"/>
        <w:sz w:val="20"/>
      </w:rPr>
    </w:tblStylePr>
  </w:style>
  <w:style w:type="table" w:customStyle="1" w:styleId="CNCCategory">
    <w:name w:val="CNC Category"/>
    <w:basedOn w:val="CNCBasic"/>
    <w:uiPriority w:val="99"/>
    <w:rsid w:val="00B46214"/>
    <w:tblPr/>
    <w:tblStylePr w:type="firstRow">
      <w:pPr>
        <w:keepNext w:val="0"/>
        <w:keepLines w:val="0"/>
        <w:pageBreakBefore w:val="0"/>
        <w:widowControl/>
        <w:suppressLineNumbers w:val="0"/>
        <w:suppressAutoHyphens w:val="0"/>
        <w:wordWrap/>
        <w:spacing w:beforeLines="0" w:beforeAutospacing="0" w:afterLines="0" w:afterAutospacing="0" w:line="240" w:lineRule="auto"/>
        <w:ind w:leftChars="0" w:left="0" w:rightChars="0" w:right="0" w:firstLineChars="0" w:firstLine="0"/>
        <w:contextualSpacing w:val="0"/>
      </w:pPr>
      <w:rPr>
        <w:rFonts w:asciiTheme="minorHAnsi" w:hAnsiTheme="minorHAnsi"/>
        <w:b/>
        <w:color w:val="D9D9D9" w:themeColor="background1" w:themeShade="D9"/>
        <w:sz w:val="22"/>
      </w:rPr>
      <w:tblPr/>
      <w:trPr>
        <w:tblHeader/>
      </w:trPr>
      <w:tcPr>
        <w:tcBorders>
          <w:top w:val="single" w:sz="4" w:space="0" w:color="000000"/>
          <w:left w:val="single" w:sz="4" w:space="0" w:color="000000"/>
          <w:bottom w:val="single" w:sz="4" w:space="0" w:color="000000"/>
          <w:right w:val="single" w:sz="4" w:space="0" w:color="000000"/>
          <w:insideH w:val="nil"/>
          <w:insideV w:val="single" w:sz="4" w:space="0" w:color="000000"/>
          <w:tl2br w:val="nil"/>
          <w:tr2bl w:val="nil"/>
        </w:tcBorders>
        <w:shd w:val="clear" w:color="auto" w:fill="193A77"/>
      </w:tcPr>
    </w:tblStylePr>
    <w:tblStylePr w:type="lastRow">
      <w:rPr>
        <w:rFonts w:ascii="Tahoma" w:hAnsi="Tahoma"/>
        <w:sz w:val="20"/>
      </w:rPr>
    </w:tblStylePr>
    <w:tblStylePr w:type="firstCol">
      <w:rPr>
        <w:rFonts w:asciiTheme="minorHAnsi" w:hAnsiTheme="minorHAnsi"/>
        <w:b/>
        <w:sz w:val="22"/>
      </w:rPr>
      <w:tblPr/>
      <w:tcPr>
        <w:shd w:val="clear" w:color="auto" w:fill="E6E6E6"/>
      </w:tcPr>
    </w:tblStylePr>
    <w:tblStylePr w:type="lastCol">
      <w:rPr>
        <w:rFonts w:ascii="Tahoma" w:hAnsi="Tahoma"/>
        <w:sz w:val="20"/>
      </w:rPr>
    </w:tblStylePr>
    <w:tblStylePr w:type="band1Vert">
      <w:rPr>
        <w:rFonts w:ascii="Tahoma" w:hAnsi="Tahoma"/>
        <w:sz w:val="20"/>
      </w:rPr>
    </w:tblStylePr>
    <w:tblStylePr w:type="band2Vert">
      <w:rPr>
        <w:rFonts w:ascii="Tahoma" w:hAnsi="Tahoma"/>
        <w:sz w:val="20"/>
      </w:rPr>
    </w:tblStylePr>
    <w:tblStylePr w:type="band1Horz">
      <w:rPr>
        <w:rFonts w:ascii="Tahoma" w:hAnsi="Tahoma"/>
        <w:sz w:val="20"/>
      </w:rPr>
    </w:tblStylePr>
    <w:tblStylePr w:type="band2Horz">
      <w:rPr>
        <w:rFonts w:ascii="Tahoma" w:hAnsi="Tahoma"/>
        <w:sz w:val="20"/>
      </w:rPr>
    </w:tblStylePr>
    <w:tblStylePr w:type="neCell">
      <w:rPr>
        <w:rFonts w:ascii="Tahoma" w:hAnsi="Tahoma"/>
        <w:sz w:val="20"/>
      </w:rPr>
    </w:tblStylePr>
    <w:tblStylePr w:type="nwCell">
      <w:rPr>
        <w:rFonts w:ascii="Tahoma" w:hAnsi="Tahoma"/>
        <w:sz w:val="20"/>
      </w:rPr>
    </w:tblStylePr>
    <w:tblStylePr w:type="seCell">
      <w:rPr>
        <w:rFonts w:ascii="Tahoma" w:hAnsi="Tahoma"/>
        <w:sz w:val="20"/>
      </w:rPr>
      <w:tblPr>
        <w:jc w:val="center"/>
      </w:tblPr>
      <w:trPr>
        <w:jc w:val="center"/>
      </w:trPr>
    </w:tblStylePr>
    <w:tblStylePr w:type="swCell">
      <w:rPr>
        <w:rFonts w:ascii="Tahoma" w:hAnsi="Tahoma"/>
        <w:sz w:val="20"/>
      </w:rPr>
    </w:tblStylePr>
  </w:style>
  <w:style w:type="table" w:customStyle="1" w:styleId="CNCBands">
    <w:name w:val="CNC Bands"/>
    <w:basedOn w:val="CNCBasic"/>
    <w:uiPriority w:val="99"/>
    <w:rsid w:val="00B46214"/>
    <w:tblPr/>
    <w:tblStylePr w:type="firstRow">
      <w:pPr>
        <w:keepNext w:val="0"/>
        <w:keepLines w:val="0"/>
        <w:pageBreakBefore w:val="0"/>
        <w:widowControl/>
        <w:suppressLineNumbers w:val="0"/>
        <w:suppressAutoHyphens w:val="0"/>
        <w:wordWrap/>
        <w:spacing w:beforeLines="0" w:beforeAutospacing="0" w:afterLines="0" w:afterAutospacing="0" w:line="240" w:lineRule="auto"/>
        <w:ind w:leftChars="0" w:left="0" w:rightChars="0" w:right="0" w:firstLineChars="0" w:firstLine="0"/>
        <w:contextualSpacing w:val="0"/>
      </w:pPr>
      <w:rPr>
        <w:rFonts w:asciiTheme="minorHAnsi" w:hAnsiTheme="minorHAnsi"/>
        <w:b/>
        <w:color w:val="D9D9D9" w:themeColor="background1" w:themeShade="D9"/>
        <w:sz w:val="22"/>
      </w:rPr>
      <w:tblPr/>
      <w:trPr>
        <w:tblHeader/>
      </w:trPr>
      <w:tcPr>
        <w:tcBorders>
          <w:top w:val="single" w:sz="4" w:space="0" w:color="000000"/>
          <w:left w:val="single" w:sz="4" w:space="0" w:color="000000"/>
          <w:bottom w:val="single" w:sz="4" w:space="0" w:color="000000"/>
          <w:right w:val="single" w:sz="4" w:space="0" w:color="000000"/>
          <w:insideH w:val="nil"/>
          <w:insideV w:val="single" w:sz="4" w:space="0" w:color="000000"/>
          <w:tl2br w:val="nil"/>
          <w:tr2bl w:val="nil"/>
        </w:tcBorders>
        <w:shd w:val="clear" w:color="auto" w:fill="193A77"/>
      </w:tcPr>
    </w:tblStylePr>
    <w:tblStylePr w:type="lastRow">
      <w:rPr>
        <w:rFonts w:ascii="Tahoma" w:hAnsi="Tahoma"/>
        <w:sz w:val="20"/>
      </w:rPr>
    </w:tblStylePr>
    <w:tblStylePr w:type="firstCol">
      <w:rPr>
        <w:rFonts w:ascii="Tahoma" w:hAnsi="Tahoma"/>
        <w:sz w:val="20"/>
      </w:rPr>
    </w:tblStylePr>
    <w:tblStylePr w:type="lastCol">
      <w:rPr>
        <w:rFonts w:ascii="Tahoma" w:hAnsi="Tahoma"/>
        <w:sz w:val="20"/>
      </w:rPr>
    </w:tblStylePr>
    <w:tblStylePr w:type="band1Vert">
      <w:rPr>
        <w:rFonts w:ascii="Tahoma" w:hAnsi="Tahoma"/>
        <w:sz w:val="20"/>
      </w:rPr>
    </w:tblStylePr>
    <w:tblStylePr w:type="band2Vert">
      <w:rPr>
        <w:rFonts w:ascii="Tahoma" w:hAnsi="Tahoma"/>
        <w:sz w:val="20"/>
      </w:rPr>
    </w:tblStylePr>
    <w:tblStylePr w:type="band1Horz">
      <w:rPr>
        <w:rFonts w:ascii="Tahoma" w:hAnsi="Tahoma"/>
        <w:sz w:val="20"/>
      </w:rPr>
      <w:tblPr/>
      <w:tcPr>
        <w:shd w:val="clear" w:color="auto" w:fill="D9D9D9" w:themeFill="background1" w:themeFillShade="D9"/>
      </w:tcPr>
    </w:tblStylePr>
    <w:tblStylePr w:type="band2Horz">
      <w:rPr>
        <w:rFonts w:ascii="Tahoma" w:hAnsi="Tahoma"/>
        <w:sz w:val="20"/>
      </w:rPr>
    </w:tblStylePr>
    <w:tblStylePr w:type="neCell">
      <w:rPr>
        <w:rFonts w:ascii="Tahoma" w:hAnsi="Tahoma"/>
        <w:sz w:val="20"/>
      </w:rPr>
    </w:tblStylePr>
    <w:tblStylePr w:type="nwCell">
      <w:rPr>
        <w:rFonts w:ascii="Tahoma" w:hAnsi="Tahoma"/>
        <w:sz w:val="20"/>
      </w:rPr>
    </w:tblStylePr>
    <w:tblStylePr w:type="seCell">
      <w:rPr>
        <w:rFonts w:ascii="Tahoma" w:hAnsi="Tahoma"/>
        <w:sz w:val="20"/>
      </w:rPr>
      <w:tblPr>
        <w:jc w:val="center"/>
      </w:tblPr>
      <w:trPr>
        <w:jc w:val="center"/>
      </w:trPr>
    </w:tblStylePr>
    <w:tblStylePr w:type="swCell">
      <w:rPr>
        <w:rFonts w:ascii="Tahoma" w:hAnsi="Tahoma"/>
        <w:sz w:val="20"/>
      </w:rPr>
    </w:tblStylePr>
  </w:style>
  <w:style w:type="table" w:customStyle="1" w:styleId="CNCBorderless">
    <w:name w:val="CNC Borderless"/>
    <w:basedOn w:val="TableNormal"/>
    <w:uiPriority w:val="99"/>
    <w:rsid w:val="00B46214"/>
    <w:rPr>
      <w:rFonts w:asciiTheme="minorHAnsi" w:hAnsiTheme="minorHAnsi"/>
      <w:sz w:val="22"/>
    </w:rPr>
    <w:tblPr>
      <w:jc w:val="center"/>
    </w:tblPr>
    <w:trPr>
      <w:jc w:val="center"/>
    </w:trPr>
  </w:style>
  <w:style w:type="table" w:customStyle="1" w:styleId="CNCNoHeading">
    <w:name w:val="CNC No Heading"/>
    <w:basedOn w:val="TableNormal"/>
    <w:uiPriority w:val="99"/>
    <w:rsid w:val="00B46214"/>
    <w:rPr>
      <w:rFonts w:asciiTheme="minorHAnsi" w:hAnsiTheme="minorHAnsi"/>
      <w:sz w:val="22"/>
    </w:rPr>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rPr>
      <w:jc w:val="center"/>
    </w:trPr>
    <w:tblStylePr w:type="firstCol">
      <w:rPr>
        <w:rFonts w:asciiTheme="minorHAnsi" w:hAnsiTheme="minorHAnsi"/>
        <w:b/>
        <w:color w:val="FFFFFF" w:themeColor="background1"/>
        <w:sz w:val="22"/>
      </w:rPr>
      <w:tblPr/>
      <w:tcPr>
        <w:tcW w:w="1700" w:type="pct"/>
        <w:shd w:val="clear" w:color="auto" w:fill="193A77"/>
      </w:tcPr>
    </w:tblStylePr>
    <w:tblStylePr w:type="lastCol">
      <w:rPr>
        <w:rFonts w:asciiTheme="minorHAnsi" w:hAnsiTheme="minorHAnsi"/>
        <w:sz w:val="22"/>
      </w:rPr>
      <w:tblPr/>
      <w:tcPr>
        <w:tcW w:w="3300" w:type="pct"/>
      </w:tcPr>
    </w:tblStylePr>
  </w:style>
  <w:style w:type="paragraph" w:customStyle="1" w:styleId="ListAlpha">
    <w:name w:val="List Alpha"/>
    <w:basedOn w:val="Normal"/>
    <w:qFormat/>
    <w:rsid w:val="00E91DDC"/>
    <w:pPr>
      <w:numPr>
        <w:numId w:val="9"/>
      </w:numPr>
      <w:spacing w:before="120" w:after="120"/>
      <w:ind w:left="1080" w:hanging="360"/>
    </w:pPr>
    <w:rPr>
      <w:sz w:val="22"/>
    </w:rPr>
  </w:style>
  <w:style w:type="paragraph" w:customStyle="1" w:styleId="ListAlpha2">
    <w:name w:val="List Alpha 2"/>
    <w:basedOn w:val="ListAlpha"/>
    <w:autoRedefine/>
    <w:rsid w:val="00E91DDC"/>
    <w:pPr>
      <w:numPr>
        <w:ilvl w:val="1"/>
      </w:numPr>
      <w:ind w:hanging="360"/>
    </w:pPr>
  </w:style>
  <w:style w:type="paragraph" w:customStyle="1" w:styleId="ListAlpha3">
    <w:name w:val="List Alpha 3"/>
    <w:basedOn w:val="ListAlpha2"/>
    <w:autoRedefine/>
    <w:rsid w:val="00E91DDC"/>
    <w:pPr>
      <w:numPr>
        <w:ilvl w:val="2"/>
      </w:numPr>
    </w:pPr>
  </w:style>
  <w:style w:type="paragraph" w:customStyle="1" w:styleId="ListAlpha4">
    <w:name w:val="List Alpha 4"/>
    <w:basedOn w:val="ListAlpha3"/>
    <w:rsid w:val="00E91DDC"/>
    <w:pPr>
      <w:numPr>
        <w:ilvl w:val="3"/>
      </w:numPr>
    </w:pPr>
  </w:style>
  <w:style w:type="numbering" w:customStyle="1" w:styleId="ListAlphas">
    <w:name w:val="List Alphas"/>
    <w:uiPriority w:val="99"/>
    <w:rsid w:val="00E91DDC"/>
    <w:pPr>
      <w:numPr>
        <w:numId w:val="8"/>
      </w:numPr>
    </w:pPr>
  </w:style>
  <w:style w:type="paragraph" w:customStyle="1" w:styleId="SOWHeading">
    <w:name w:val="SOW Heading"/>
    <w:basedOn w:val="Normal"/>
    <w:next w:val="BodyText"/>
    <w:qFormat/>
    <w:rsid w:val="00E91DDC"/>
    <w:pPr>
      <w:numPr>
        <w:numId w:val="10"/>
      </w:numPr>
      <w:spacing w:before="120" w:after="120"/>
      <w:outlineLvl w:val="0"/>
    </w:pPr>
    <w:rPr>
      <w:b/>
      <w:sz w:val="28"/>
    </w:rPr>
  </w:style>
  <w:style w:type="paragraph" w:customStyle="1" w:styleId="SOWHeading2">
    <w:name w:val="SOW Heading 2"/>
    <w:basedOn w:val="Normal"/>
    <w:next w:val="BodyText"/>
    <w:qFormat/>
    <w:rsid w:val="00E91DDC"/>
    <w:pPr>
      <w:numPr>
        <w:ilvl w:val="1"/>
        <w:numId w:val="10"/>
      </w:numPr>
      <w:outlineLvl w:val="1"/>
    </w:pPr>
    <w:rPr>
      <w:b/>
      <w:sz w:val="24"/>
    </w:rPr>
  </w:style>
  <w:style w:type="paragraph" w:customStyle="1" w:styleId="SOWHeading3">
    <w:name w:val="SOW Heading 3"/>
    <w:basedOn w:val="Normal"/>
    <w:next w:val="BodyText"/>
    <w:qFormat/>
    <w:rsid w:val="00E91DDC"/>
    <w:pPr>
      <w:numPr>
        <w:ilvl w:val="2"/>
        <w:numId w:val="10"/>
      </w:numPr>
      <w:outlineLvl w:val="2"/>
    </w:pPr>
    <w:rPr>
      <w:b/>
      <w:i/>
      <w:sz w:val="24"/>
    </w:rPr>
  </w:style>
  <w:style w:type="paragraph" w:customStyle="1" w:styleId="SOWHeading4">
    <w:name w:val="SOW Heading 4"/>
    <w:basedOn w:val="Normal"/>
    <w:next w:val="BodyText"/>
    <w:qFormat/>
    <w:rsid w:val="00E91DDC"/>
    <w:pPr>
      <w:numPr>
        <w:ilvl w:val="3"/>
        <w:numId w:val="10"/>
      </w:numPr>
      <w:outlineLvl w:val="3"/>
    </w:pPr>
    <w:rPr>
      <w:i/>
      <w:sz w:val="24"/>
    </w:rPr>
  </w:style>
  <w:style w:type="numbering" w:customStyle="1" w:styleId="SOWHeadings">
    <w:name w:val="SOW Headings"/>
    <w:uiPriority w:val="99"/>
    <w:rsid w:val="00E91DDC"/>
    <w:pPr>
      <w:numPr>
        <w:numId w:val="10"/>
      </w:numPr>
    </w:pPr>
  </w:style>
  <w:style w:type="character" w:customStyle="1" w:styleId="Heading3Char">
    <w:name w:val="Heading 3 Char"/>
    <w:basedOn w:val="DefaultParagraphFont"/>
    <w:link w:val="Heading3"/>
    <w:rsid w:val="002849B9"/>
    <w:rPr>
      <w:rFonts w:ascii="Open Sans" w:hAnsi="Open Sans"/>
      <w:b/>
      <w:bCs/>
      <w:smallCaps/>
      <w:sz w:val="28"/>
      <w:szCs w:val="24"/>
    </w:rPr>
  </w:style>
  <w:style w:type="character" w:customStyle="1" w:styleId="HeaderChar">
    <w:name w:val="Header Char"/>
    <w:basedOn w:val="DefaultParagraphFont"/>
    <w:link w:val="Header"/>
    <w:rsid w:val="00E91DDC"/>
    <w:rPr>
      <w:rFonts w:ascii="Open Sans" w:hAnsi="Open Sans"/>
      <w:b/>
      <w:color w:val="7F7F7F" w:themeColor="text1" w:themeTint="80"/>
      <w:sz w:val="18"/>
    </w:rPr>
  </w:style>
  <w:style w:type="character" w:styleId="UnresolvedMention">
    <w:name w:val="Unresolved Mention"/>
    <w:basedOn w:val="DefaultParagraphFont"/>
    <w:rsid w:val="00814ABE"/>
    <w:rPr>
      <w:color w:val="808080"/>
      <w:shd w:val="clear" w:color="auto" w:fill="E6E6E6"/>
    </w:rPr>
  </w:style>
  <w:style w:type="character" w:styleId="Strong">
    <w:name w:val="Strong"/>
    <w:basedOn w:val="DefaultParagraphFont"/>
    <w:rsid w:val="00135EF5"/>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9586711">
      <w:bodyDiv w:val="1"/>
      <w:marLeft w:val="0"/>
      <w:marRight w:val="0"/>
      <w:marTop w:val="0"/>
      <w:marBottom w:val="0"/>
      <w:divBdr>
        <w:top w:val="none" w:sz="0" w:space="0" w:color="auto"/>
        <w:left w:val="none" w:sz="0" w:space="0" w:color="auto"/>
        <w:bottom w:val="none" w:sz="0" w:space="0" w:color="auto"/>
        <w:right w:val="none" w:sz="0" w:space="0" w:color="auto"/>
      </w:divBdr>
    </w:div>
    <w:div w:id="290088324">
      <w:bodyDiv w:val="1"/>
      <w:marLeft w:val="0"/>
      <w:marRight w:val="0"/>
      <w:marTop w:val="0"/>
      <w:marBottom w:val="0"/>
      <w:divBdr>
        <w:top w:val="none" w:sz="0" w:space="0" w:color="auto"/>
        <w:left w:val="none" w:sz="0" w:space="0" w:color="auto"/>
        <w:bottom w:val="none" w:sz="0" w:space="0" w:color="auto"/>
        <w:right w:val="none" w:sz="0" w:space="0" w:color="auto"/>
      </w:divBdr>
    </w:div>
    <w:div w:id="422725816">
      <w:bodyDiv w:val="1"/>
      <w:marLeft w:val="0"/>
      <w:marRight w:val="0"/>
      <w:marTop w:val="0"/>
      <w:marBottom w:val="0"/>
      <w:divBdr>
        <w:top w:val="none" w:sz="0" w:space="0" w:color="auto"/>
        <w:left w:val="none" w:sz="0" w:space="0" w:color="auto"/>
        <w:bottom w:val="none" w:sz="0" w:space="0" w:color="auto"/>
        <w:right w:val="none" w:sz="0" w:space="0" w:color="auto"/>
      </w:divBdr>
    </w:div>
    <w:div w:id="551773080">
      <w:bodyDiv w:val="1"/>
      <w:marLeft w:val="0"/>
      <w:marRight w:val="0"/>
      <w:marTop w:val="0"/>
      <w:marBottom w:val="0"/>
      <w:divBdr>
        <w:top w:val="none" w:sz="0" w:space="0" w:color="auto"/>
        <w:left w:val="none" w:sz="0" w:space="0" w:color="auto"/>
        <w:bottom w:val="none" w:sz="0" w:space="0" w:color="auto"/>
        <w:right w:val="none" w:sz="0" w:space="0" w:color="auto"/>
      </w:divBdr>
    </w:div>
    <w:div w:id="611980854">
      <w:bodyDiv w:val="1"/>
      <w:marLeft w:val="0"/>
      <w:marRight w:val="0"/>
      <w:marTop w:val="0"/>
      <w:marBottom w:val="0"/>
      <w:divBdr>
        <w:top w:val="none" w:sz="0" w:space="0" w:color="auto"/>
        <w:left w:val="none" w:sz="0" w:space="0" w:color="auto"/>
        <w:bottom w:val="none" w:sz="0" w:space="0" w:color="auto"/>
        <w:right w:val="none" w:sz="0" w:space="0" w:color="auto"/>
      </w:divBdr>
    </w:div>
    <w:div w:id="679893749">
      <w:bodyDiv w:val="1"/>
      <w:marLeft w:val="0"/>
      <w:marRight w:val="0"/>
      <w:marTop w:val="0"/>
      <w:marBottom w:val="0"/>
      <w:divBdr>
        <w:top w:val="none" w:sz="0" w:space="0" w:color="auto"/>
        <w:left w:val="none" w:sz="0" w:space="0" w:color="auto"/>
        <w:bottom w:val="none" w:sz="0" w:space="0" w:color="auto"/>
        <w:right w:val="none" w:sz="0" w:space="0" w:color="auto"/>
      </w:divBdr>
    </w:div>
    <w:div w:id="1018890711">
      <w:bodyDiv w:val="1"/>
      <w:marLeft w:val="0"/>
      <w:marRight w:val="0"/>
      <w:marTop w:val="0"/>
      <w:marBottom w:val="0"/>
      <w:divBdr>
        <w:top w:val="none" w:sz="0" w:space="0" w:color="auto"/>
        <w:left w:val="none" w:sz="0" w:space="0" w:color="auto"/>
        <w:bottom w:val="none" w:sz="0" w:space="0" w:color="auto"/>
        <w:right w:val="none" w:sz="0" w:space="0" w:color="auto"/>
      </w:divBdr>
    </w:div>
    <w:div w:id="1269847822">
      <w:bodyDiv w:val="1"/>
      <w:marLeft w:val="0"/>
      <w:marRight w:val="0"/>
      <w:marTop w:val="0"/>
      <w:marBottom w:val="0"/>
      <w:divBdr>
        <w:top w:val="none" w:sz="0" w:space="0" w:color="auto"/>
        <w:left w:val="none" w:sz="0" w:space="0" w:color="auto"/>
        <w:bottom w:val="none" w:sz="0" w:space="0" w:color="auto"/>
        <w:right w:val="none" w:sz="0" w:space="0" w:color="auto"/>
      </w:divBdr>
    </w:div>
    <w:div w:id="1387948915">
      <w:bodyDiv w:val="1"/>
      <w:marLeft w:val="0"/>
      <w:marRight w:val="0"/>
      <w:marTop w:val="0"/>
      <w:marBottom w:val="0"/>
      <w:divBdr>
        <w:top w:val="none" w:sz="0" w:space="0" w:color="auto"/>
        <w:left w:val="none" w:sz="0" w:space="0" w:color="auto"/>
        <w:bottom w:val="none" w:sz="0" w:space="0" w:color="auto"/>
        <w:right w:val="none" w:sz="0" w:space="0" w:color="auto"/>
      </w:divBdr>
    </w:div>
    <w:div w:id="1505438702">
      <w:bodyDiv w:val="1"/>
      <w:marLeft w:val="0"/>
      <w:marRight w:val="0"/>
      <w:marTop w:val="0"/>
      <w:marBottom w:val="0"/>
      <w:divBdr>
        <w:top w:val="none" w:sz="0" w:space="0" w:color="auto"/>
        <w:left w:val="none" w:sz="0" w:space="0" w:color="auto"/>
        <w:bottom w:val="none" w:sz="0" w:space="0" w:color="auto"/>
        <w:right w:val="none" w:sz="0" w:space="0" w:color="auto"/>
      </w:divBdr>
    </w:div>
    <w:div w:id="1609433705">
      <w:bodyDiv w:val="1"/>
      <w:marLeft w:val="0"/>
      <w:marRight w:val="0"/>
      <w:marTop w:val="0"/>
      <w:marBottom w:val="0"/>
      <w:divBdr>
        <w:top w:val="none" w:sz="0" w:space="0" w:color="auto"/>
        <w:left w:val="none" w:sz="0" w:space="0" w:color="auto"/>
        <w:bottom w:val="none" w:sz="0" w:space="0" w:color="auto"/>
        <w:right w:val="none" w:sz="0" w:space="0" w:color="auto"/>
      </w:divBdr>
    </w:div>
    <w:div w:id="20161051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hyperlink" Target="https://docs.docker.com/install/linux/docker-ce/ubuntu/" TargetMode="External"/><Relationship Id="rId39" Type="http://schemas.openxmlformats.org/officeDocument/2006/relationships/footer" Target="footer2.xml"/><Relationship Id="rId21" Type="http://schemas.openxmlformats.org/officeDocument/2006/relationships/hyperlink" Target="https://github.com/logstash-plugins/logstash-patterns-core/blob/master/patterns/grok-patterns" TargetMode="External"/><Relationship Id="rId34" Type="http://schemas.openxmlformats.org/officeDocument/2006/relationships/hyperlink" Target="http://www.netcraftsmen.com/disclosure-statement-peter-j-welcher/" TargetMode="External"/><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hyperlink" Target="https://www.merriam-webster.com/dictionary/grok" TargetMode="External"/><Relationship Id="rId41"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hyperlink" Target="https://logz.io/blog/kibana-tutorial/" TargetMode="External"/><Relationship Id="rId32" Type="http://schemas.openxmlformats.org/officeDocument/2006/relationships/hyperlink" Target="https://gist.github.com/justinjahn/85305bc7b7df9a6412baedce5f1a0ece" TargetMode="External"/><Relationship Id="rId37" Type="http://schemas.openxmlformats.org/officeDocument/2006/relationships/footer" Target="footer1.xml"/><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hyperlink" Target="https://grokdebug.herokuapp.com" TargetMode="External"/><Relationship Id="rId36" Type="http://schemas.openxmlformats.org/officeDocument/2006/relationships/header" Target="header1.xml"/><Relationship Id="rId10" Type="http://schemas.openxmlformats.org/officeDocument/2006/relationships/hyperlink" Target="http://localhost:5601" TargetMode="External"/><Relationship Id="rId19" Type="http://schemas.openxmlformats.org/officeDocument/2006/relationships/image" Target="media/image8.png"/><Relationship Id="rId31" Type="http://schemas.openxmlformats.org/officeDocument/2006/relationships/hyperlink" Target="https://www.neteye-blog.com/2017/10/sending-cisco-syslogs-to-elasticsearch-a-simple-guide/" TargetMode="External"/><Relationship Id="rId4" Type="http://schemas.openxmlformats.org/officeDocument/2006/relationships/settings" Target="settings.xml"/><Relationship Id="rId9" Type="http://schemas.openxmlformats.org/officeDocument/2006/relationships/hyperlink" Target="http://localhost:9200" TargetMode="External"/><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hyperlink" Target="https://grokconstructor.appspot.com/do/match" TargetMode="External"/><Relationship Id="rId30" Type="http://schemas.openxmlformats.org/officeDocument/2006/relationships/hyperlink" Target="https://logz.io/blog/kibana-tutorial/" TargetMode="External"/><Relationship Id="rId35" Type="http://schemas.openxmlformats.org/officeDocument/2006/relationships/hyperlink" Target="https://twitter.com/ucguerrilla" TargetMode="External"/><Relationship Id="rId8" Type="http://schemas.openxmlformats.org/officeDocument/2006/relationships/hyperlink" Target="https://hub.docker.com/r/sebp/elk" TargetMode="External"/><Relationship Id="rId3" Type="http://schemas.openxmlformats.org/officeDocument/2006/relationships/styles" Target="styles.xml"/><Relationship Id="rId12" Type="http://schemas.openxmlformats.org/officeDocument/2006/relationships/hyperlink" Target="https://www.elastic.co/blog/importing-csv-and-log-data-into-elasticsearch-with-file-data-visualizer" TargetMode="External"/><Relationship Id="rId17" Type="http://schemas.openxmlformats.org/officeDocument/2006/relationships/image" Target="media/image6.png"/><Relationship Id="rId25" Type="http://schemas.openxmlformats.org/officeDocument/2006/relationships/hyperlink" Target="https://docs.docker.com/install/" TargetMode="External"/><Relationship Id="rId33" Type="http://schemas.openxmlformats.org/officeDocument/2006/relationships/hyperlink" Target="https://twitter.com/pjwelcher" TargetMode="External"/><Relationship Id="rId38" Type="http://schemas.openxmlformats.org/officeDocument/2006/relationships/header" Target="header2.xml"/></Relationships>
</file>

<file path=word/_rels/footer1.xml.rels><?xml version="1.0" encoding="UTF-8" standalone="yes"?>
<Relationships xmlns="http://schemas.openxmlformats.org/package/2006/relationships"><Relationship Id="rId1" Type="http://schemas.openxmlformats.org/officeDocument/2006/relationships/image" Target="media/image13.png"/></Relationships>
</file>

<file path=word/_rels/footer2.xml.rels><?xml version="1.0" encoding="UTF-8" standalone="yes"?>
<Relationships xmlns="http://schemas.openxmlformats.org/package/2006/relationships"><Relationship Id="rId1" Type="http://schemas.openxmlformats.org/officeDocument/2006/relationships/image" Target="media/image13.png"/></Relationships>
</file>

<file path=word/_rels/header1.xml.rels><?xml version="1.0" encoding="UTF-8" standalone="yes"?>
<Relationships xmlns="http://schemas.openxmlformats.org/package/2006/relationships"><Relationship Id="rId1" Type="http://schemas.openxmlformats.org/officeDocument/2006/relationships/image" Target="media/image12.png"/></Relationships>
</file>

<file path=word/_rels/header2.xml.rels><?xml version="1.0" encoding="UTF-8" standalone="yes"?>
<Relationships xmlns="http://schemas.openxmlformats.org/package/2006/relationships"><Relationship Id="rId1" Type="http://schemas.openxmlformats.org/officeDocument/2006/relationships/image" Target="media/image12.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avid%20Donati\Downloads\netcraftsmen-tmpl-gen-Styles-RF09-20180104.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1946FBE-5926-9541-A56F-985DD7E120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C:\Users\David Donati\Downloads\netcraftsmen-tmpl-gen-Styles-RF09-20180104.dotx</Template>
  <TotalTime>16</TotalTime>
  <Pages>19</Pages>
  <Words>2448</Words>
  <Characters>13954</Characters>
  <Application>Microsoft Office Word</Application>
  <DocSecurity>0</DocSecurity>
  <Lines>116</Lines>
  <Paragraphs>32</Paragraphs>
  <ScaleCrop>false</ScaleCrop>
  <HeadingPairs>
    <vt:vector size="2" baseType="variant">
      <vt:variant>
        <vt:lpstr>Title</vt:lpstr>
      </vt:variant>
      <vt:variant>
        <vt:i4>1</vt:i4>
      </vt:variant>
    </vt:vector>
  </HeadingPairs>
  <TitlesOfParts>
    <vt:vector size="1" baseType="lpstr">
      <vt:lpstr>Example Short Document</vt:lpstr>
    </vt:vector>
  </TitlesOfParts>
  <Manager/>
  <Company>Chesapeake NetCraftsmen, LLC</Company>
  <LinksUpToDate>false</LinksUpToDate>
  <CharactersWithSpaces>16370</CharactersWithSpaces>
  <SharedDoc>false</SharedDoc>
  <HyperlinkBase/>
  <HLinks>
    <vt:vector size="606" baseType="variant">
      <vt:variant>
        <vt:i4>3145793</vt:i4>
      </vt:variant>
      <vt:variant>
        <vt:i4>618</vt:i4>
      </vt:variant>
      <vt:variant>
        <vt:i4>0</vt:i4>
      </vt:variant>
      <vt:variant>
        <vt:i4>5</vt:i4>
      </vt:variant>
      <vt:variant>
        <vt:lpwstr>http://www.cisco.com/application/pdf/en/us/guest/products/ps2237/c1650/cdccont_0900aecd802132ef.pdf</vt:lpwstr>
      </vt:variant>
      <vt:variant>
        <vt:lpwstr/>
      </vt:variant>
      <vt:variant>
        <vt:i4>851977</vt:i4>
      </vt:variant>
      <vt:variant>
        <vt:i4>615</vt:i4>
      </vt:variant>
      <vt:variant>
        <vt:i4>0</vt:i4>
      </vt:variant>
      <vt:variant>
        <vt:i4>5</vt:i4>
      </vt:variant>
      <vt:variant>
        <vt:lpwstr>http://www.cisco.com/en/US/partner/products/hw/voiceapp/ps378/prod_installation_guide09186a008057b96d.html</vt:lpwstr>
      </vt:variant>
      <vt:variant>
        <vt:lpwstr>wp350213</vt:lpwstr>
      </vt:variant>
      <vt:variant>
        <vt:i4>4259847</vt:i4>
      </vt:variant>
      <vt:variant>
        <vt:i4>612</vt:i4>
      </vt:variant>
      <vt:variant>
        <vt:i4>0</vt:i4>
      </vt:variant>
      <vt:variant>
        <vt:i4>5</vt:i4>
      </vt:variant>
      <vt:variant>
        <vt:lpwstr>http://www.cisco.com/en/US/partner/products/sw/voicesw/ps556/products_device_support_tables_list.html</vt:lpwstr>
      </vt:variant>
      <vt:variant>
        <vt:lpwstr/>
      </vt:variant>
      <vt:variant>
        <vt:i4>7012444</vt:i4>
      </vt:variant>
      <vt:variant>
        <vt:i4>609</vt:i4>
      </vt:variant>
      <vt:variant>
        <vt:i4>0</vt:i4>
      </vt:variant>
      <vt:variant>
        <vt:i4>5</vt:i4>
      </vt:variant>
      <vt:variant>
        <vt:lpwstr>http://www.cisco.com/en/US/partner/products/sw/voicesw/ps556/products_programming_usage_guide09186a00806556fb.html</vt:lpwstr>
      </vt:variant>
      <vt:variant>
        <vt:lpwstr>wp35240</vt:lpwstr>
      </vt:variant>
      <vt:variant>
        <vt:i4>4390932</vt:i4>
      </vt:variant>
      <vt:variant>
        <vt:i4>606</vt:i4>
      </vt:variant>
      <vt:variant>
        <vt:i4>0</vt:i4>
      </vt:variant>
      <vt:variant>
        <vt:i4>5</vt:i4>
      </vt:variant>
      <vt:variant>
        <vt:lpwstr>http://www.cisco.com/en/US/products/sw/voicesw/ps556/products_implementation_design_guide_book09186a00806e8a79.html</vt:lpwstr>
      </vt:variant>
      <vt:variant>
        <vt:lpwstr/>
      </vt:variant>
      <vt:variant>
        <vt:i4>3211332</vt:i4>
      </vt:variant>
      <vt:variant>
        <vt:i4>603</vt:i4>
      </vt:variant>
      <vt:variant>
        <vt:i4>0</vt:i4>
      </vt:variant>
      <vt:variant>
        <vt:i4>5</vt:i4>
      </vt:variant>
      <vt:variant>
        <vt:lpwstr>http://www.cisco.com/application/pdf/en/us/guest/products/ps1846/c1609/cdccont_0900aecd80331ee7.pdf</vt:lpwstr>
      </vt:variant>
      <vt:variant>
        <vt:lpwstr/>
      </vt:variant>
      <vt:variant>
        <vt:i4>983155</vt:i4>
      </vt:variant>
      <vt:variant>
        <vt:i4>600</vt:i4>
      </vt:variant>
      <vt:variant>
        <vt:i4>0</vt:i4>
      </vt:variant>
      <vt:variant>
        <vt:i4>5</vt:i4>
      </vt:variant>
      <vt:variant>
        <vt:lpwstr>http://www.cisco.com/univercd/cc/td/doc/product/voice/c_callmg/4_1/rel_note/413cmrn.htm</vt:lpwstr>
      </vt:variant>
      <vt:variant>
        <vt:lpwstr/>
      </vt:variant>
      <vt:variant>
        <vt:i4>589826</vt:i4>
      </vt:variant>
      <vt:variant>
        <vt:i4>597</vt:i4>
      </vt:variant>
      <vt:variant>
        <vt:i4>0</vt:i4>
      </vt:variant>
      <vt:variant>
        <vt:i4>5</vt:i4>
      </vt:variant>
      <vt:variant>
        <vt:lpwstr>http://www.cisco.com/univercd/cc/td/doc/product/voice/sw_ap_to/crscomtx.pdf</vt:lpwstr>
      </vt:variant>
      <vt:variant>
        <vt:lpwstr/>
      </vt:variant>
      <vt:variant>
        <vt:i4>1900595</vt:i4>
      </vt:variant>
      <vt:variant>
        <vt:i4>560</vt:i4>
      </vt:variant>
      <vt:variant>
        <vt:i4>0</vt:i4>
      </vt:variant>
      <vt:variant>
        <vt:i4>5</vt:i4>
      </vt:variant>
      <vt:variant>
        <vt:lpwstr/>
      </vt:variant>
      <vt:variant>
        <vt:lpwstr>_Toc195329592</vt:lpwstr>
      </vt:variant>
      <vt:variant>
        <vt:i4>1900595</vt:i4>
      </vt:variant>
      <vt:variant>
        <vt:i4>554</vt:i4>
      </vt:variant>
      <vt:variant>
        <vt:i4>0</vt:i4>
      </vt:variant>
      <vt:variant>
        <vt:i4>5</vt:i4>
      </vt:variant>
      <vt:variant>
        <vt:lpwstr/>
      </vt:variant>
      <vt:variant>
        <vt:lpwstr>_Toc195329591</vt:lpwstr>
      </vt:variant>
      <vt:variant>
        <vt:i4>1900595</vt:i4>
      </vt:variant>
      <vt:variant>
        <vt:i4>548</vt:i4>
      </vt:variant>
      <vt:variant>
        <vt:i4>0</vt:i4>
      </vt:variant>
      <vt:variant>
        <vt:i4>5</vt:i4>
      </vt:variant>
      <vt:variant>
        <vt:lpwstr/>
      </vt:variant>
      <vt:variant>
        <vt:lpwstr>_Toc195329590</vt:lpwstr>
      </vt:variant>
      <vt:variant>
        <vt:i4>1835059</vt:i4>
      </vt:variant>
      <vt:variant>
        <vt:i4>542</vt:i4>
      </vt:variant>
      <vt:variant>
        <vt:i4>0</vt:i4>
      </vt:variant>
      <vt:variant>
        <vt:i4>5</vt:i4>
      </vt:variant>
      <vt:variant>
        <vt:lpwstr/>
      </vt:variant>
      <vt:variant>
        <vt:lpwstr>_Toc195329589</vt:lpwstr>
      </vt:variant>
      <vt:variant>
        <vt:i4>1835059</vt:i4>
      </vt:variant>
      <vt:variant>
        <vt:i4>536</vt:i4>
      </vt:variant>
      <vt:variant>
        <vt:i4>0</vt:i4>
      </vt:variant>
      <vt:variant>
        <vt:i4>5</vt:i4>
      </vt:variant>
      <vt:variant>
        <vt:lpwstr/>
      </vt:variant>
      <vt:variant>
        <vt:lpwstr>_Toc195329588</vt:lpwstr>
      </vt:variant>
      <vt:variant>
        <vt:i4>1835059</vt:i4>
      </vt:variant>
      <vt:variant>
        <vt:i4>530</vt:i4>
      </vt:variant>
      <vt:variant>
        <vt:i4>0</vt:i4>
      </vt:variant>
      <vt:variant>
        <vt:i4>5</vt:i4>
      </vt:variant>
      <vt:variant>
        <vt:lpwstr/>
      </vt:variant>
      <vt:variant>
        <vt:lpwstr>_Toc195329587</vt:lpwstr>
      </vt:variant>
      <vt:variant>
        <vt:i4>1835059</vt:i4>
      </vt:variant>
      <vt:variant>
        <vt:i4>524</vt:i4>
      </vt:variant>
      <vt:variant>
        <vt:i4>0</vt:i4>
      </vt:variant>
      <vt:variant>
        <vt:i4>5</vt:i4>
      </vt:variant>
      <vt:variant>
        <vt:lpwstr/>
      </vt:variant>
      <vt:variant>
        <vt:lpwstr>_Toc195329586</vt:lpwstr>
      </vt:variant>
      <vt:variant>
        <vt:i4>1835059</vt:i4>
      </vt:variant>
      <vt:variant>
        <vt:i4>518</vt:i4>
      </vt:variant>
      <vt:variant>
        <vt:i4>0</vt:i4>
      </vt:variant>
      <vt:variant>
        <vt:i4>5</vt:i4>
      </vt:variant>
      <vt:variant>
        <vt:lpwstr/>
      </vt:variant>
      <vt:variant>
        <vt:lpwstr>_Toc195329585</vt:lpwstr>
      </vt:variant>
      <vt:variant>
        <vt:i4>1835059</vt:i4>
      </vt:variant>
      <vt:variant>
        <vt:i4>512</vt:i4>
      </vt:variant>
      <vt:variant>
        <vt:i4>0</vt:i4>
      </vt:variant>
      <vt:variant>
        <vt:i4>5</vt:i4>
      </vt:variant>
      <vt:variant>
        <vt:lpwstr/>
      </vt:variant>
      <vt:variant>
        <vt:lpwstr>_Toc195329584</vt:lpwstr>
      </vt:variant>
      <vt:variant>
        <vt:i4>1835059</vt:i4>
      </vt:variant>
      <vt:variant>
        <vt:i4>506</vt:i4>
      </vt:variant>
      <vt:variant>
        <vt:i4>0</vt:i4>
      </vt:variant>
      <vt:variant>
        <vt:i4>5</vt:i4>
      </vt:variant>
      <vt:variant>
        <vt:lpwstr/>
      </vt:variant>
      <vt:variant>
        <vt:lpwstr>_Toc195329583</vt:lpwstr>
      </vt:variant>
      <vt:variant>
        <vt:i4>1835059</vt:i4>
      </vt:variant>
      <vt:variant>
        <vt:i4>500</vt:i4>
      </vt:variant>
      <vt:variant>
        <vt:i4>0</vt:i4>
      </vt:variant>
      <vt:variant>
        <vt:i4>5</vt:i4>
      </vt:variant>
      <vt:variant>
        <vt:lpwstr/>
      </vt:variant>
      <vt:variant>
        <vt:lpwstr>_Toc195329582</vt:lpwstr>
      </vt:variant>
      <vt:variant>
        <vt:i4>1835059</vt:i4>
      </vt:variant>
      <vt:variant>
        <vt:i4>494</vt:i4>
      </vt:variant>
      <vt:variant>
        <vt:i4>0</vt:i4>
      </vt:variant>
      <vt:variant>
        <vt:i4>5</vt:i4>
      </vt:variant>
      <vt:variant>
        <vt:lpwstr/>
      </vt:variant>
      <vt:variant>
        <vt:lpwstr>_Toc195329581</vt:lpwstr>
      </vt:variant>
      <vt:variant>
        <vt:i4>1835059</vt:i4>
      </vt:variant>
      <vt:variant>
        <vt:i4>488</vt:i4>
      </vt:variant>
      <vt:variant>
        <vt:i4>0</vt:i4>
      </vt:variant>
      <vt:variant>
        <vt:i4>5</vt:i4>
      </vt:variant>
      <vt:variant>
        <vt:lpwstr/>
      </vt:variant>
      <vt:variant>
        <vt:lpwstr>_Toc195329580</vt:lpwstr>
      </vt:variant>
      <vt:variant>
        <vt:i4>1245235</vt:i4>
      </vt:variant>
      <vt:variant>
        <vt:i4>482</vt:i4>
      </vt:variant>
      <vt:variant>
        <vt:i4>0</vt:i4>
      </vt:variant>
      <vt:variant>
        <vt:i4>5</vt:i4>
      </vt:variant>
      <vt:variant>
        <vt:lpwstr/>
      </vt:variant>
      <vt:variant>
        <vt:lpwstr>_Toc195329579</vt:lpwstr>
      </vt:variant>
      <vt:variant>
        <vt:i4>1245235</vt:i4>
      </vt:variant>
      <vt:variant>
        <vt:i4>476</vt:i4>
      </vt:variant>
      <vt:variant>
        <vt:i4>0</vt:i4>
      </vt:variant>
      <vt:variant>
        <vt:i4>5</vt:i4>
      </vt:variant>
      <vt:variant>
        <vt:lpwstr/>
      </vt:variant>
      <vt:variant>
        <vt:lpwstr>_Toc195329578</vt:lpwstr>
      </vt:variant>
      <vt:variant>
        <vt:i4>1245235</vt:i4>
      </vt:variant>
      <vt:variant>
        <vt:i4>470</vt:i4>
      </vt:variant>
      <vt:variant>
        <vt:i4>0</vt:i4>
      </vt:variant>
      <vt:variant>
        <vt:i4>5</vt:i4>
      </vt:variant>
      <vt:variant>
        <vt:lpwstr/>
      </vt:variant>
      <vt:variant>
        <vt:lpwstr>_Toc195329577</vt:lpwstr>
      </vt:variant>
      <vt:variant>
        <vt:i4>1245235</vt:i4>
      </vt:variant>
      <vt:variant>
        <vt:i4>464</vt:i4>
      </vt:variant>
      <vt:variant>
        <vt:i4>0</vt:i4>
      </vt:variant>
      <vt:variant>
        <vt:i4>5</vt:i4>
      </vt:variant>
      <vt:variant>
        <vt:lpwstr/>
      </vt:variant>
      <vt:variant>
        <vt:lpwstr>_Toc195329576</vt:lpwstr>
      </vt:variant>
      <vt:variant>
        <vt:i4>1245235</vt:i4>
      </vt:variant>
      <vt:variant>
        <vt:i4>455</vt:i4>
      </vt:variant>
      <vt:variant>
        <vt:i4>0</vt:i4>
      </vt:variant>
      <vt:variant>
        <vt:i4>5</vt:i4>
      </vt:variant>
      <vt:variant>
        <vt:lpwstr/>
      </vt:variant>
      <vt:variant>
        <vt:lpwstr>_Toc195329575</vt:lpwstr>
      </vt:variant>
      <vt:variant>
        <vt:i4>1245235</vt:i4>
      </vt:variant>
      <vt:variant>
        <vt:i4>449</vt:i4>
      </vt:variant>
      <vt:variant>
        <vt:i4>0</vt:i4>
      </vt:variant>
      <vt:variant>
        <vt:i4>5</vt:i4>
      </vt:variant>
      <vt:variant>
        <vt:lpwstr/>
      </vt:variant>
      <vt:variant>
        <vt:lpwstr>_Toc195329574</vt:lpwstr>
      </vt:variant>
      <vt:variant>
        <vt:i4>1245235</vt:i4>
      </vt:variant>
      <vt:variant>
        <vt:i4>443</vt:i4>
      </vt:variant>
      <vt:variant>
        <vt:i4>0</vt:i4>
      </vt:variant>
      <vt:variant>
        <vt:i4>5</vt:i4>
      </vt:variant>
      <vt:variant>
        <vt:lpwstr/>
      </vt:variant>
      <vt:variant>
        <vt:lpwstr>_Toc195329573</vt:lpwstr>
      </vt:variant>
      <vt:variant>
        <vt:i4>1245235</vt:i4>
      </vt:variant>
      <vt:variant>
        <vt:i4>434</vt:i4>
      </vt:variant>
      <vt:variant>
        <vt:i4>0</vt:i4>
      </vt:variant>
      <vt:variant>
        <vt:i4>5</vt:i4>
      </vt:variant>
      <vt:variant>
        <vt:lpwstr/>
      </vt:variant>
      <vt:variant>
        <vt:lpwstr>_Toc195329572</vt:lpwstr>
      </vt:variant>
      <vt:variant>
        <vt:i4>1245235</vt:i4>
      </vt:variant>
      <vt:variant>
        <vt:i4>428</vt:i4>
      </vt:variant>
      <vt:variant>
        <vt:i4>0</vt:i4>
      </vt:variant>
      <vt:variant>
        <vt:i4>5</vt:i4>
      </vt:variant>
      <vt:variant>
        <vt:lpwstr/>
      </vt:variant>
      <vt:variant>
        <vt:lpwstr>_Toc195329571</vt:lpwstr>
      </vt:variant>
      <vt:variant>
        <vt:i4>1245235</vt:i4>
      </vt:variant>
      <vt:variant>
        <vt:i4>422</vt:i4>
      </vt:variant>
      <vt:variant>
        <vt:i4>0</vt:i4>
      </vt:variant>
      <vt:variant>
        <vt:i4>5</vt:i4>
      </vt:variant>
      <vt:variant>
        <vt:lpwstr/>
      </vt:variant>
      <vt:variant>
        <vt:lpwstr>_Toc195329570</vt:lpwstr>
      </vt:variant>
      <vt:variant>
        <vt:i4>1179699</vt:i4>
      </vt:variant>
      <vt:variant>
        <vt:i4>416</vt:i4>
      </vt:variant>
      <vt:variant>
        <vt:i4>0</vt:i4>
      </vt:variant>
      <vt:variant>
        <vt:i4>5</vt:i4>
      </vt:variant>
      <vt:variant>
        <vt:lpwstr/>
      </vt:variant>
      <vt:variant>
        <vt:lpwstr>_Toc195329569</vt:lpwstr>
      </vt:variant>
      <vt:variant>
        <vt:i4>1179699</vt:i4>
      </vt:variant>
      <vt:variant>
        <vt:i4>410</vt:i4>
      </vt:variant>
      <vt:variant>
        <vt:i4>0</vt:i4>
      </vt:variant>
      <vt:variant>
        <vt:i4>5</vt:i4>
      </vt:variant>
      <vt:variant>
        <vt:lpwstr/>
      </vt:variant>
      <vt:variant>
        <vt:lpwstr>_Toc195329568</vt:lpwstr>
      </vt:variant>
      <vt:variant>
        <vt:i4>1179699</vt:i4>
      </vt:variant>
      <vt:variant>
        <vt:i4>404</vt:i4>
      </vt:variant>
      <vt:variant>
        <vt:i4>0</vt:i4>
      </vt:variant>
      <vt:variant>
        <vt:i4>5</vt:i4>
      </vt:variant>
      <vt:variant>
        <vt:lpwstr/>
      </vt:variant>
      <vt:variant>
        <vt:lpwstr>_Toc195329567</vt:lpwstr>
      </vt:variant>
      <vt:variant>
        <vt:i4>1179699</vt:i4>
      </vt:variant>
      <vt:variant>
        <vt:i4>398</vt:i4>
      </vt:variant>
      <vt:variant>
        <vt:i4>0</vt:i4>
      </vt:variant>
      <vt:variant>
        <vt:i4>5</vt:i4>
      </vt:variant>
      <vt:variant>
        <vt:lpwstr/>
      </vt:variant>
      <vt:variant>
        <vt:lpwstr>_Toc195329566</vt:lpwstr>
      </vt:variant>
      <vt:variant>
        <vt:i4>1179699</vt:i4>
      </vt:variant>
      <vt:variant>
        <vt:i4>392</vt:i4>
      </vt:variant>
      <vt:variant>
        <vt:i4>0</vt:i4>
      </vt:variant>
      <vt:variant>
        <vt:i4>5</vt:i4>
      </vt:variant>
      <vt:variant>
        <vt:lpwstr/>
      </vt:variant>
      <vt:variant>
        <vt:lpwstr>_Toc195329565</vt:lpwstr>
      </vt:variant>
      <vt:variant>
        <vt:i4>1179699</vt:i4>
      </vt:variant>
      <vt:variant>
        <vt:i4>386</vt:i4>
      </vt:variant>
      <vt:variant>
        <vt:i4>0</vt:i4>
      </vt:variant>
      <vt:variant>
        <vt:i4>5</vt:i4>
      </vt:variant>
      <vt:variant>
        <vt:lpwstr/>
      </vt:variant>
      <vt:variant>
        <vt:lpwstr>_Toc195329564</vt:lpwstr>
      </vt:variant>
      <vt:variant>
        <vt:i4>1179699</vt:i4>
      </vt:variant>
      <vt:variant>
        <vt:i4>380</vt:i4>
      </vt:variant>
      <vt:variant>
        <vt:i4>0</vt:i4>
      </vt:variant>
      <vt:variant>
        <vt:i4>5</vt:i4>
      </vt:variant>
      <vt:variant>
        <vt:lpwstr/>
      </vt:variant>
      <vt:variant>
        <vt:lpwstr>_Toc195329563</vt:lpwstr>
      </vt:variant>
      <vt:variant>
        <vt:i4>1179699</vt:i4>
      </vt:variant>
      <vt:variant>
        <vt:i4>374</vt:i4>
      </vt:variant>
      <vt:variant>
        <vt:i4>0</vt:i4>
      </vt:variant>
      <vt:variant>
        <vt:i4>5</vt:i4>
      </vt:variant>
      <vt:variant>
        <vt:lpwstr/>
      </vt:variant>
      <vt:variant>
        <vt:lpwstr>_Toc195329562</vt:lpwstr>
      </vt:variant>
      <vt:variant>
        <vt:i4>1179699</vt:i4>
      </vt:variant>
      <vt:variant>
        <vt:i4>368</vt:i4>
      </vt:variant>
      <vt:variant>
        <vt:i4>0</vt:i4>
      </vt:variant>
      <vt:variant>
        <vt:i4>5</vt:i4>
      </vt:variant>
      <vt:variant>
        <vt:lpwstr/>
      </vt:variant>
      <vt:variant>
        <vt:lpwstr>_Toc195329561</vt:lpwstr>
      </vt:variant>
      <vt:variant>
        <vt:i4>1179699</vt:i4>
      </vt:variant>
      <vt:variant>
        <vt:i4>362</vt:i4>
      </vt:variant>
      <vt:variant>
        <vt:i4>0</vt:i4>
      </vt:variant>
      <vt:variant>
        <vt:i4>5</vt:i4>
      </vt:variant>
      <vt:variant>
        <vt:lpwstr/>
      </vt:variant>
      <vt:variant>
        <vt:lpwstr>_Toc195329560</vt:lpwstr>
      </vt:variant>
      <vt:variant>
        <vt:i4>1114163</vt:i4>
      </vt:variant>
      <vt:variant>
        <vt:i4>356</vt:i4>
      </vt:variant>
      <vt:variant>
        <vt:i4>0</vt:i4>
      </vt:variant>
      <vt:variant>
        <vt:i4>5</vt:i4>
      </vt:variant>
      <vt:variant>
        <vt:lpwstr/>
      </vt:variant>
      <vt:variant>
        <vt:lpwstr>_Toc195329559</vt:lpwstr>
      </vt:variant>
      <vt:variant>
        <vt:i4>1114163</vt:i4>
      </vt:variant>
      <vt:variant>
        <vt:i4>350</vt:i4>
      </vt:variant>
      <vt:variant>
        <vt:i4>0</vt:i4>
      </vt:variant>
      <vt:variant>
        <vt:i4>5</vt:i4>
      </vt:variant>
      <vt:variant>
        <vt:lpwstr/>
      </vt:variant>
      <vt:variant>
        <vt:lpwstr>_Toc195329558</vt:lpwstr>
      </vt:variant>
      <vt:variant>
        <vt:i4>1114163</vt:i4>
      </vt:variant>
      <vt:variant>
        <vt:i4>344</vt:i4>
      </vt:variant>
      <vt:variant>
        <vt:i4>0</vt:i4>
      </vt:variant>
      <vt:variant>
        <vt:i4>5</vt:i4>
      </vt:variant>
      <vt:variant>
        <vt:lpwstr/>
      </vt:variant>
      <vt:variant>
        <vt:lpwstr>_Toc195329557</vt:lpwstr>
      </vt:variant>
      <vt:variant>
        <vt:i4>1114163</vt:i4>
      </vt:variant>
      <vt:variant>
        <vt:i4>338</vt:i4>
      </vt:variant>
      <vt:variant>
        <vt:i4>0</vt:i4>
      </vt:variant>
      <vt:variant>
        <vt:i4>5</vt:i4>
      </vt:variant>
      <vt:variant>
        <vt:lpwstr/>
      </vt:variant>
      <vt:variant>
        <vt:lpwstr>_Toc195329556</vt:lpwstr>
      </vt:variant>
      <vt:variant>
        <vt:i4>1114163</vt:i4>
      </vt:variant>
      <vt:variant>
        <vt:i4>332</vt:i4>
      </vt:variant>
      <vt:variant>
        <vt:i4>0</vt:i4>
      </vt:variant>
      <vt:variant>
        <vt:i4>5</vt:i4>
      </vt:variant>
      <vt:variant>
        <vt:lpwstr/>
      </vt:variant>
      <vt:variant>
        <vt:lpwstr>_Toc195329555</vt:lpwstr>
      </vt:variant>
      <vt:variant>
        <vt:i4>1114163</vt:i4>
      </vt:variant>
      <vt:variant>
        <vt:i4>326</vt:i4>
      </vt:variant>
      <vt:variant>
        <vt:i4>0</vt:i4>
      </vt:variant>
      <vt:variant>
        <vt:i4>5</vt:i4>
      </vt:variant>
      <vt:variant>
        <vt:lpwstr/>
      </vt:variant>
      <vt:variant>
        <vt:lpwstr>_Toc195329554</vt:lpwstr>
      </vt:variant>
      <vt:variant>
        <vt:i4>1114163</vt:i4>
      </vt:variant>
      <vt:variant>
        <vt:i4>320</vt:i4>
      </vt:variant>
      <vt:variant>
        <vt:i4>0</vt:i4>
      </vt:variant>
      <vt:variant>
        <vt:i4>5</vt:i4>
      </vt:variant>
      <vt:variant>
        <vt:lpwstr/>
      </vt:variant>
      <vt:variant>
        <vt:lpwstr>_Toc195329553</vt:lpwstr>
      </vt:variant>
      <vt:variant>
        <vt:i4>1114163</vt:i4>
      </vt:variant>
      <vt:variant>
        <vt:i4>314</vt:i4>
      </vt:variant>
      <vt:variant>
        <vt:i4>0</vt:i4>
      </vt:variant>
      <vt:variant>
        <vt:i4>5</vt:i4>
      </vt:variant>
      <vt:variant>
        <vt:lpwstr/>
      </vt:variant>
      <vt:variant>
        <vt:lpwstr>_Toc195329552</vt:lpwstr>
      </vt:variant>
      <vt:variant>
        <vt:i4>1114163</vt:i4>
      </vt:variant>
      <vt:variant>
        <vt:i4>308</vt:i4>
      </vt:variant>
      <vt:variant>
        <vt:i4>0</vt:i4>
      </vt:variant>
      <vt:variant>
        <vt:i4>5</vt:i4>
      </vt:variant>
      <vt:variant>
        <vt:lpwstr/>
      </vt:variant>
      <vt:variant>
        <vt:lpwstr>_Toc195329551</vt:lpwstr>
      </vt:variant>
      <vt:variant>
        <vt:i4>1114163</vt:i4>
      </vt:variant>
      <vt:variant>
        <vt:i4>302</vt:i4>
      </vt:variant>
      <vt:variant>
        <vt:i4>0</vt:i4>
      </vt:variant>
      <vt:variant>
        <vt:i4>5</vt:i4>
      </vt:variant>
      <vt:variant>
        <vt:lpwstr/>
      </vt:variant>
      <vt:variant>
        <vt:lpwstr>_Toc195329550</vt:lpwstr>
      </vt:variant>
      <vt:variant>
        <vt:i4>1048627</vt:i4>
      </vt:variant>
      <vt:variant>
        <vt:i4>296</vt:i4>
      </vt:variant>
      <vt:variant>
        <vt:i4>0</vt:i4>
      </vt:variant>
      <vt:variant>
        <vt:i4>5</vt:i4>
      </vt:variant>
      <vt:variant>
        <vt:lpwstr/>
      </vt:variant>
      <vt:variant>
        <vt:lpwstr>_Toc195329549</vt:lpwstr>
      </vt:variant>
      <vt:variant>
        <vt:i4>1048627</vt:i4>
      </vt:variant>
      <vt:variant>
        <vt:i4>290</vt:i4>
      </vt:variant>
      <vt:variant>
        <vt:i4>0</vt:i4>
      </vt:variant>
      <vt:variant>
        <vt:i4>5</vt:i4>
      </vt:variant>
      <vt:variant>
        <vt:lpwstr/>
      </vt:variant>
      <vt:variant>
        <vt:lpwstr>_Toc195329548</vt:lpwstr>
      </vt:variant>
      <vt:variant>
        <vt:i4>1048627</vt:i4>
      </vt:variant>
      <vt:variant>
        <vt:i4>284</vt:i4>
      </vt:variant>
      <vt:variant>
        <vt:i4>0</vt:i4>
      </vt:variant>
      <vt:variant>
        <vt:i4>5</vt:i4>
      </vt:variant>
      <vt:variant>
        <vt:lpwstr/>
      </vt:variant>
      <vt:variant>
        <vt:lpwstr>_Toc195329547</vt:lpwstr>
      </vt:variant>
      <vt:variant>
        <vt:i4>1048627</vt:i4>
      </vt:variant>
      <vt:variant>
        <vt:i4>278</vt:i4>
      </vt:variant>
      <vt:variant>
        <vt:i4>0</vt:i4>
      </vt:variant>
      <vt:variant>
        <vt:i4>5</vt:i4>
      </vt:variant>
      <vt:variant>
        <vt:lpwstr/>
      </vt:variant>
      <vt:variant>
        <vt:lpwstr>_Toc195329546</vt:lpwstr>
      </vt:variant>
      <vt:variant>
        <vt:i4>1048627</vt:i4>
      </vt:variant>
      <vt:variant>
        <vt:i4>272</vt:i4>
      </vt:variant>
      <vt:variant>
        <vt:i4>0</vt:i4>
      </vt:variant>
      <vt:variant>
        <vt:i4>5</vt:i4>
      </vt:variant>
      <vt:variant>
        <vt:lpwstr/>
      </vt:variant>
      <vt:variant>
        <vt:lpwstr>_Toc195329545</vt:lpwstr>
      </vt:variant>
      <vt:variant>
        <vt:i4>1048627</vt:i4>
      </vt:variant>
      <vt:variant>
        <vt:i4>266</vt:i4>
      </vt:variant>
      <vt:variant>
        <vt:i4>0</vt:i4>
      </vt:variant>
      <vt:variant>
        <vt:i4>5</vt:i4>
      </vt:variant>
      <vt:variant>
        <vt:lpwstr/>
      </vt:variant>
      <vt:variant>
        <vt:lpwstr>_Toc195329544</vt:lpwstr>
      </vt:variant>
      <vt:variant>
        <vt:i4>1048627</vt:i4>
      </vt:variant>
      <vt:variant>
        <vt:i4>260</vt:i4>
      </vt:variant>
      <vt:variant>
        <vt:i4>0</vt:i4>
      </vt:variant>
      <vt:variant>
        <vt:i4>5</vt:i4>
      </vt:variant>
      <vt:variant>
        <vt:lpwstr/>
      </vt:variant>
      <vt:variant>
        <vt:lpwstr>_Toc195329543</vt:lpwstr>
      </vt:variant>
      <vt:variant>
        <vt:i4>1048627</vt:i4>
      </vt:variant>
      <vt:variant>
        <vt:i4>254</vt:i4>
      </vt:variant>
      <vt:variant>
        <vt:i4>0</vt:i4>
      </vt:variant>
      <vt:variant>
        <vt:i4>5</vt:i4>
      </vt:variant>
      <vt:variant>
        <vt:lpwstr/>
      </vt:variant>
      <vt:variant>
        <vt:lpwstr>_Toc195329542</vt:lpwstr>
      </vt:variant>
      <vt:variant>
        <vt:i4>1048627</vt:i4>
      </vt:variant>
      <vt:variant>
        <vt:i4>248</vt:i4>
      </vt:variant>
      <vt:variant>
        <vt:i4>0</vt:i4>
      </vt:variant>
      <vt:variant>
        <vt:i4>5</vt:i4>
      </vt:variant>
      <vt:variant>
        <vt:lpwstr/>
      </vt:variant>
      <vt:variant>
        <vt:lpwstr>_Toc195329541</vt:lpwstr>
      </vt:variant>
      <vt:variant>
        <vt:i4>1048627</vt:i4>
      </vt:variant>
      <vt:variant>
        <vt:i4>242</vt:i4>
      </vt:variant>
      <vt:variant>
        <vt:i4>0</vt:i4>
      </vt:variant>
      <vt:variant>
        <vt:i4>5</vt:i4>
      </vt:variant>
      <vt:variant>
        <vt:lpwstr/>
      </vt:variant>
      <vt:variant>
        <vt:lpwstr>_Toc195329540</vt:lpwstr>
      </vt:variant>
      <vt:variant>
        <vt:i4>1507379</vt:i4>
      </vt:variant>
      <vt:variant>
        <vt:i4>236</vt:i4>
      </vt:variant>
      <vt:variant>
        <vt:i4>0</vt:i4>
      </vt:variant>
      <vt:variant>
        <vt:i4>5</vt:i4>
      </vt:variant>
      <vt:variant>
        <vt:lpwstr/>
      </vt:variant>
      <vt:variant>
        <vt:lpwstr>_Toc195329539</vt:lpwstr>
      </vt:variant>
      <vt:variant>
        <vt:i4>1507379</vt:i4>
      </vt:variant>
      <vt:variant>
        <vt:i4>230</vt:i4>
      </vt:variant>
      <vt:variant>
        <vt:i4>0</vt:i4>
      </vt:variant>
      <vt:variant>
        <vt:i4>5</vt:i4>
      </vt:variant>
      <vt:variant>
        <vt:lpwstr/>
      </vt:variant>
      <vt:variant>
        <vt:lpwstr>_Toc195329538</vt:lpwstr>
      </vt:variant>
      <vt:variant>
        <vt:i4>1507379</vt:i4>
      </vt:variant>
      <vt:variant>
        <vt:i4>224</vt:i4>
      </vt:variant>
      <vt:variant>
        <vt:i4>0</vt:i4>
      </vt:variant>
      <vt:variant>
        <vt:i4>5</vt:i4>
      </vt:variant>
      <vt:variant>
        <vt:lpwstr/>
      </vt:variant>
      <vt:variant>
        <vt:lpwstr>_Toc195329537</vt:lpwstr>
      </vt:variant>
      <vt:variant>
        <vt:i4>1507379</vt:i4>
      </vt:variant>
      <vt:variant>
        <vt:i4>218</vt:i4>
      </vt:variant>
      <vt:variant>
        <vt:i4>0</vt:i4>
      </vt:variant>
      <vt:variant>
        <vt:i4>5</vt:i4>
      </vt:variant>
      <vt:variant>
        <vt:lpwstr/>
      </vt:variant>
      <vt:variant>
        <vt:lpwstr>_Toc195329536</vt:lpwstr>
      </vt:variant>
      <vt:variant>
        <vt:i4>1507379</vt:i4>
      </vt:variant>
      <vt:variant>
        <vt:i4>212</vt:i4>
      </vt:variant>
      <vt:variant>
        <vt:i4>0</vt:i4>
      </vt:variant>
      <vt:variant>
        <vt:i4>5</vt:i4>
      </vt:variant>
      <vt:variant>
        <vt:lpwstr/>
      </vt:variant>
      <vt:variant>
        <vt:lpwstr>_Toc195329535</vt:lpwstr>
      </vt:variant>
      <vt:variant>
        <vt:i4>1507379</vt:i4>
      </vt:variant>
      <vt:variant>
        <vt:i4>206</vt:i4>
      </vt:variant>
      <vt:variant>
        <vt:i4>0</vt:i4>
      </vt:variant>
      <vt:variant>
        <vt:i4>5</vt:i4>
      </vt:variant>
      <vt:variant>
        <vt:lpwstr/>
      </vt:variant>
      <vt:variant>
        <vt:lpwstr>_Toc195329534</vt:lpwstr>
      </vt:variant>
      <vt:variant>
        <vt:i4>1507379</vt:i4>
      </vt:variant>
      <vt:variant>
        <vt:i4>200</vt:i4>
      </vt:variant>
      <vt:variant>
        <vt:i4>0</vt:i4>
      </vt:variant>
      <vt:variant>
        <vt:i4>5</vt:i4>
      </vt:variant>
      <vt:variant>
        <vt:lpwstr/>
      </vt:variant>
      <vt:variant>
        <vt:lpwstr>_Toc195329533</vt:lpwstr>
      </vt:variant>
      <vt:variant>
        <vt:i4>1507379</vt:i4>
      </vt:variant>
      <vt:variant>
        <vt:i4>194</vt:i4>
      </vt:variant>
      <vt:variant>
        <vt:i4>0</vt:i4>
      </vt:variant>
      <vt:variant>
        <vt:i4>5</vt:i4>
      </vt:variant>
      <vt:variant>
        <vt:lpwstr/>
      </vt:variant>
      <vt:variant>
        <vt:lpwstr>_Toc195329532</vt:lpwstr>
      </vt:variant>
      <vt:variant>
        <vt:i4>1507379</vt:i4>
      </vt:variant>
      <vt:variant>
        <vt:i4>188</vt:i4>
      </vt:variant>
      <vt:variant>
        <vt:i4>0</vt:i4>
      </vt:variant>
      <vt:variant>
        <vt:i4>5</vt:i4>
      </vt:variant>
      <vt:variant>
        <vt:lpwstr/>
      </vt:variant>
      <vt:variant>
        <vt:lpwstr>_Toc195329531</vt:lpwstr>
      </vt:variant>
      <vt:variant>
        <vt:i4>1507379</vt:i4>
      </vt:variant>
      <vt:variant>
        <vt:i4>182</vt:i4>
      </vt:variant>
      <vt:variant>
        <vt:i4>0</vt:i4>
      </vt:variant>
      <vt:variant>
        <vt:i4>5</vt:i4>
      </vt:variant>
      <vt:variant>
        <vt:lpwstr/>
      </vt:variant>
      <vt:variant>
        <vt:lpwstr>_Toc195329530</vt:lpwstr>
      </vt:variant>
      <vt:variant>
        <vt:i4>1441843</vt:i4>
      </vt:variant>
      <vt:variant>
        <vt:i4>176</vt:i4>
      </vt:variant>
      <vt:variant>
        <vt:i4>0</vt:i4>
      </vt:variant>
      <vt:variant>
        <vt:i4>5</vt:i4>
      </vt:variant>
      <vt:variant>
        <vt:lpwstr/>
      </vt:variant>
      <vt:variant>
        <vt:lpwstr>_Toc195329529</vt:lpwstr>
      </vt:variant>
      <vt:variant>
        <vt:i4>1441843</vt:i4>
      </vt:variant>
      <vt:variant>
        <vt:i4>170</vt:i4>
      </vt:variant>
      <vt:variant>
        <vt:i4>0</vt:i4>
      </vt:variant>
      <vt:variant>
        <vt:i4>5</vt:i4>
      </vt:variant>
      <vt:variant>
        <vt:lpwstr/>
      </vt:variant>
      <vt:variant>
        <vt:lpwstr>_Toc195329528</vt:lpwstr>
      </vt:variant>
      <vt:variant>
        <vt:i4>1441843</vt:i4>
      </vt:variant>
      <vt:variant>
        <vt:i4>164</vt:i4>
      </vt:variant>
      <vt:variant>
        <vt:i4>0</vt:i4>
      </vt:variant>
      <vt:variant>
        <vt:i4>5</vt:i4>
      </vt:variant>
      <vt:variant>
        <vt:lpwstr/>
      </vt:variant>
      <vt:variant>
        <vt:lpwstr>_Toc195329527</vt:lpwstr>
      </vt:variant>
      <vt:variant>
        <vt:i4>1441843</vt:i4>
      </vt:variant>
      <vt:variant>
        <vt:i4>158</vt:i4>
      </vt:variant>
      <vt:variant>
        <vt:i4>0</vt:i4>
      </vt:variant>
      <vt:variant>
        <vt:i4>5</vt:i4>
      </vt:variant>
      <vt:variant>
        <vt:lpwstr/>
      </vt:variant>
      <vt:variant>
        <vt:lpwstr>_Toc195329526</vt:lpwstr>
      </vt:variant>
      <vt:variant>
        <vt:i4>1441843</vt:i4>
      </vt:variant>
      <vt:variant>
        <vt:i4>152</vt:i4>
      </vt:variant>
      <vt:variant>
        <vt:i4>0</vt:i4>
      </vt:variant>
      <vt:variant>
        <vt:i4>5</vt:i4>
      </vt:variant>
      <vt:variant>
        <vt:lpwstr/>
      </vt:variant>
      <vt:variant>
        <vt:lpwstr>_Toc195329525</vt:lpwstr>
      </vt:variant>
      <vt:variant>
        <vt:i4>1441843</vt:i4>
      </vt:variant>
      <vt:variant>
        <vt:i4>146</vt:i4>
      </vt:variant>
      <vt:variant>
        <vt:i4>0</vt:i4>
      </vt:variant>
      <vt:variant>
        <vt:i4>5</vt:i4>
      </vt:variant>
      <vt:variant>
        <vt:lpwstr/>
      </vt:variant>
      <vt:variant>
        <vt:lpwstr>_Toc195329524</vt:lpwstr>
      </vt:variant>
      <vt:variant>
        <vt:i4>1441843</vt:i4>
      </vt:variant>
      <vt:variant>
        <vt:i4>140</vt:i4>
      </vt:variant>
      <vt:variant>
        <vt:i4>0</vt:i4>
      </vt:variant>
      <vt:variant>
        <vt:i4>5</vt:i4>
      </vt:variant>
      <vt:variant>
        <vt:lpwstr/>
      </vt:variant>
      <vt:variant>
        <vt:lpwstr>_Toc195329523</vt:lpwstr>
      </vt:variant>
      <vt:variant>
        <vt:i4>1441843</vt:i4>
      </vt:variant>
      <vt:variant>
        <vt:i4>134</vt:i4>
      </vt:variant>
      <vt:variant>
        <vt:i4>0</vt:i4>
      </vt:variant>
      <vt:variant>
        <vt:i4>5</vt:i4>
      </vt:variant>
      <vt:variant>
        <vt:lpwstr/>
      </vt:variant>
      <vt:variant>
        <vt:lpwstr>_Toc195329522</vt:lpwstr>
      </vt:variant>
      <vt:variant>
        <vt:i4>1441843</vt:i4>
      </vt:variant>
      <vt:variant>
        <vt:i4>128</vt:i4>
      </vt:variant>
      <vt:variant>
        <vt:i4>0</vt:i4>
      </vt:variant>
      <vt:variant>
        <vt:i4>5</vt:i4>
      </vt:variant>
      <vt:variant>
        <vt:lpwstr/>
      </vt:variant>
      <vt:variant>
        <vt:lpwstr>_Toc195329521</vt:lpwstr>
      </vt:variant>
      <vt:variant>
        <vt:i4>1441843</vt:i4>
      </vt:variant>
      <vt:variant>
        <vt:i4>122</vt:i4>
      </vt:variant>
      <vt:variant>
        <vt:i4>0</vt:i4>
      </vt:variant>
      <vt:variant>
        <vt:i4>5</vt:i4>
      </vt:variant>
      <vt:variant>
        <vt:lpwstr/>
      </vt:variant>
      <vt:variant>
        <vt:lpwstr>_Toc195329520</vt:lpwstr>
      </vt:variant>
      <vt:variant>
        <vt:i4>1376307</vt:i4>
      </vt:variant>
      <vt:variant>
        <vt:i4>116</vt:i4>
      </vt:variant>
      <vt:variant>
        <vt:i4>0</vt:i4>
      </vt:variant>
      <vt:variant>
        <vt:i4>5</vt:i4>
      </vt:variant>
      <vt:variant>
        <vt:lpwstr/>
      </vt:variant>
      <vt:variant>
        <vt:lpwstr>_Toc195329519</vt:lpwstr>
      </vt:variant>
      <vt:variant>
        <vt:i4>1376307</vt:i4>
      </vt:variant>
      <vt:variant>
        <vt:i4>110</vt:i4>
      </vt:variant>
      <vt:variant>
        <vt:i4>0</vt:i4>
      </vt:variant>
      <vt:variant>
        <vt:i4>5</vt:i4>
      </vt:variant>
      <vt:variant>
        <vt:lpwstr/>
      </vt:variant>
      <vt:variant>
        <vt:lpwstr>_Toc195329518</vt:lpwstr>
      </vt:variant>
      <vt:variant>
        <vt:i4>1376307</vt:i4>
      </vt:variant>
      <vt:variant>
        <vt:i4>104</vt:i4>
      </vt:variant>
      <vt:variant>
        <vt:i4>0</vt:i4>
      </vt:variant>
      <vt:variant>
        <vt:i4>5</vt:i4>
      </vt:variant>
      <vt:variant>
        <vt:lpwstr/>
      </vt:variant>
      <vt:variant>
        <vt:lpwstr>_Toc195329517</vt:lpwstr>
      </vt:variant>
      <vt:variant>
        <vt:i4>1376307</vt:i4>
      </vt:variant>
      <vt:variant>
        <vt:i4>98</vt:i4>
      </vt:variant>
      <vt:variant>
        <vt:i4>0</vt:i4>
      </vt:variant>
      <vt:variant>
        <vt:i4>5</vt:i4>
      </vt:variant>
      <vt:variant>
        <vt:lpwstr/>
      </vt:variant>
      <vt:variant>
        <vt:lpwstr>_Toc195329516</vt:lpwstr>
      </vt:variant>
      <vt:variant>
        <vt:i4>1376307</vt:i4>
      </vt:variant>
      <vt:variant>
        <vt:i4>92</vt:i4>
      </vt:variant>
      <vt:variant>
        <vt:i4>0</vt:i4>
      </vt:variant>
      <vt:variant>
        <vt:i4>5</vt:i4>
      </vt:variant>
      <vt:variant>
        <vt:lpwstr/>
      </vt:variant>
      <vt:variant>
        <vt:lpwstr>_Toc195329515</vt:lpwstr>
      </vt:variant>
      <vt:variant>
        <vt:i4>1376307</vt:i4>
      </vt:variant>
      <vt:variant>
        <vt:i4>86</vt:i4>
      </vt:variant>
      <vt:variant>
        <vt:i4>0</vt:i4>
      </vt:variant>
      <vt:variant>
        <vt:i4>5</vt:i4>
      </vt:variant>
      <vt:variant>
        <vt:lpwstr/>
      </vt:variant>
      <vt:variant>
        <vt:lpwstr>_Toc195329514</vt:lpwstr>
      </vt:variant>
      <vt:variant>
        <vt:i4>1376307</vt:i4>
      </vt:variant>
      <vt:variant>
        <vt:i4>80</vt:i4>
      </vt:variant>
      <vt:variant>
        <vt:i4>0</vt:i4>
      </vt:variant>
      <vt:variant>
        <vt:i4>5</vt:i4>
      </vt:variant>
      <vt:variant>
        <vt:lpwstr/>
      </vt:variant>
      <vt:variant>
        <vt:lpwstr>_Toc195329513</vt:lpwstr>
      </vt:variant>
      <vt:variant>
        <vt:i4>1376307</vt:i4>
      </vt:variant>
      <vt:variant>
        <vt:i4>74</vt:i4>
      </vt:variant>
      <vt:variant>
        <vt:i4>0</vt:i4>
      </vt:variant>
      <vt:variant>
        <vt:i4>5</vt:i4>
      </vt:variant>
      <vt:variant>
        <vt:lpwstr/>
      </vt:variant>
      <vt:variant>
        <vt:lpwstr>_Toc195329512</vt:lpwstr>
      </vt:variant>
      <vt:variant>
        <vt:i4>1376307</vt:i4>
      </vt:variant>
      <vt:variant>
        <vt:i4>68</vt:i4>
      </vt:variant>
      <vt:variant>
        <vt:i4>0</vt:i4>
      </vt:variant>
      <vt:variant>
        <vt:i4>5</vt:i4>
      </vt:variant>
      <vt:variant>
        <vt:lpwstr/>
      </vt:variant>
      <vt:variant>
        <vt:lpwstr>_Toc195329511</vt:lpwstr>
      </vt:variant>
      <vt:variant>
        <vt:i4>1376307</vt:i4>
      </vt:variant>
      <vt:variant>
        <vt:i4>62</vt:i4>
      </vt:variant>
      <vt:variant>
        <vt:i4>0</vt:i4>
      </vt:variant>
      <vt:variant>
        <vt:i4>5</vt:i4>
      </vt:variant>
      <vt:variant>
        <vt:lpwstr/>
      </vt:variant>
      <vt:variant>
        <vt:lpwstr>_Toc195329510</vt:lpwstr>
      </vt:variant>
      <vt:variant>
        <vt:i4>1310771</vt:i4>
      </vt:variant>
      <vt:variant>
        <vt:i4>56</vt:i4>
      </vt:variant>
      <vt:variant>
        <vt:i4>0</vt:i4>
      </vt:variant>
      <vt:variant>
        <vt:i4>5</vt:i4>
      </vt:variant>
      <vt:variant>
        <vt:lpwstr/>
      </vt:variant>
      <vt:variant>
        <vt:lpwstr>_Toc195329509</vt:lpwstr>
      </vt:variant>
      <vt:variant>
        <vt:i4>1310771</vt:i4>
      </vt:variant>
      <vt:variant>
        <vt:i4>50</vt:i4>
      </vt:variant>
      <vt:variant>
        <vt:i4>0</vt:i4>
      </vt:variant>
      <vt:variant>
        <vt:i4>5</vt:i4>
      </vt:variant>
      <vt:variant>
        <vt:lpwstr/>
      </vt:variant>
      <vt:variant>
        <vt:lpwstr>_Toc195329508</vt:lpwstr>
      </vt:variant>
      <vt:variant>
        <vt:i4>1310771</vt:i4>
      </vt:variant>
      <vt:variant>
        <vt:i4>44</vt:i4>
      </vt:variant>
      <vt:variant>
        <vt:i4>0</vt:i4>
      </vt:variant>
      <vt:variant>
        <vt:i4>5</vt:i4>
      </vt:variant>
      <vt:variant>
        <vt:lpwstr/>
      </vt:variant>
      <vt:variant>
        <vt:lpwstr>_Toc195329507</vt:lpwstr>
      </vt:variant>
      <vt:variant>
        <vt:i4>1310771</vt:i4>
      </vt:variant>
      <vt:variant>
        <vt:i4>38</vt:i4>
      </vt:variant>
      <vt:variant>
        <vt:i4>0</vt:i4>
      </vt:variant>
      <vt:variant>
        <vt:i4>5</vt:i4>
      </vt:variant>
      <vt:variant>
        <vt:lpwstr/>
      </vt:variant>
      <vt:variant>
        <vt:lpwstr>_Toc195329506</vt:lpwstr>
      </vt:variant>
      <vt:variant>
        <vt:i4>1310771</vt:i4>
      </vt:variant>
      <vt:variant>
        <vt:i4>32</vt:i4>
      </vt:variant>
      <vt:variant>
        <vt:i4>0</vt:i4>
      </vt:variant>
      <vt:variant>
        <vt:i4>5</vt:i4>
      </vt:variant>
      <vt:variant>
        <vt:lpwstr/>
      </vt:variant>
      <vt:variant>
        <vt:lpwstr>_Toc195329505</vt:lpwstr>
      </vt:variant>
      <vt:variant>
        <vt:i4>1310771</vt:i4>
      </vt:variant>
      <vt:variant>
        <vt:i4>26</vt:i4>
      </vt:variant>
      <vt:variant>
        <vt:i4>0</vt:i4>
      </vt:variant>
      <vt:variant>
        <vt:i4>5</vt:i4>
      </vt:variant>
      <vt:variant>
        <vt:lpwstr/>
      </vt:variant>
      <vt:variant>
        <vt:lpwstr>_Toc195329504</vt:lpwstr>
      </vt:variant>
      <vt:variant>
        <vt:i4>1310771</vt:i4>
      </vt:variant>
      <vt:variant>
        <vt:i4>20</vt:i4>
      </vt:variant>
      <vt:variant>
        <vt:i4>0</vt:i4>
      </vt:variant>
      <vt:variant>
        <vt:i4>5</vt:i4>
      </vt:variant>
      <vt:variant>
        <vt:lpwstr/>
      </vt:variant>
      <vt:variant>
        <vt:lpwstr>_Toc195329503</vt:lpwstr>
      </vt:variant>
      <vt:variant>
        <vt:i4>1310771</vt:i4>
      </vt:variant>
      <vt:variant>
        <vt:i4>14</vt:i4>
      </vt:variant>
      <vt:variant>
        <vt:i4>0</vt:i4>
      </vt:variant>
      <vt:variant>
        <vt:i4>5</vt:i4>
      </vt:variant>
      <vt:variant>
        <vt:lpwstr/>
      </vt:variant>
      <vt:variant>
        <vt:lpwstr>_Toc195329502</vt:lpwstr>
      </vt:variant>
      <vt:variant>
        <vt:i4>1310771</vt:i4>
      </vt:variant>
      <vt:variant>
        <vt:i4>8</vt:i4>
      </vt:variant>
      <vt:variant>
        <vt:i4>0</vt:i4>
      </vt:variant>
      <vt:variant>
        <vt:i4>5</vt:i4>
      </vt:variant>
      <vt:variant>
        <vt:lpwstr/>
      </vt:variant>
      <vt:variant>
        <vt:lpwstr>_Toc195329501</vt:lpwstr>
      </vt:variant>
      <vt:variant>
        <vt:i4>1310771</vt:i4>
      </vt:variant>
      <vt:variant>
        <vt:i4>2</vt:i4>
      </vt:variant>
      <vt:variant>
        <vt:i4>0</vt:i4>
      </vt:variant>
      <vt:variant>
        <vt:i4>5</vt:i4>
      </vt:variant>
      <vt:variant>
        <vt:lpwstr/>
      </vt:variant>
      <vt:variant>
        <vt:lpwstr>_Toc195329500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Example Short Document</dc:title>
  <dc:subject/>
  <dc:creator>NetCraftsmen</dc:creator>
  <cp:keywords/>
  <dc:description/>
  <cp:lastModifiedBy>Pete Welcher</cp:lastModifiedBy>
  <cp:revision>4</cp:revision>
  <cp:lastPrinted>2018-01-05T05:40:00Z</cp:lastPrinted>
  <dcterms:created xsi:type="dcterms:W3CDTF">2019-10-29T19:55:00Z</dcterms:created>
  <dcterms:modified xsi:type="dcterms:W3CDTF">2019-11-08T18:17:00Z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isposition">
    <vt:lpwstr>Customer Confidential</vt:lpwstr>
  </property>
  <property fmtid="{D5CDD505-2E9C-101B-9397-08002B2CF9AE}" pid="3" name="Client">
    <vt:lpwstr>NetCraftsmen</vt:lpwstr>
  </property>
  <property fmtid="{D5CDD505-2E9C-101B-9397-08002B2CF9AE}" pid="4" name="CopyrightText">
    <vt:lpwstr>Copyright © 2018. All Rights Reserved.</vt:lpwstr>
  </property>
  <property fmtid="{D5CDD505-2E9C-101B-9397-08002B2CF9AE}" pid="5" name="Revision">
    <vt:lpwstr>RF05</vt:lpwstr>
  </property>
</Properties>
</file>